
<file path=[Content_Types].xml><?xml version="1.0" encoding="utf-8"?>
<Types xmlns="http://schemas.openxmlformats.org/package/2006/content-types">
  <Default Extension="xml" ContentType="application/xml"/>
  <Default Extension="jpeg" ContentType="image/jpeg"/>
  <Default Extension="JPG" ContentType="image/.jpg"/>
  <Default Extension="tiff" ContentType="image/tiff"/>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8"/>
        <w:tblpPr w:leftFromText="180" w:rightFromText="180" w:vertAnchor="text" w:horzAnchor="page" w:tblpX="1077" w:tblpY="2391"/>
        <w:tblW w:w="977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7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8" w:hRule="atLeast"/>
        </w:trPr>
        <w:tc>
          <w:tcPr>
            <w:tcW w:w="9776" w:type="dxa"/>
            <w:tcBorders>
              <w:top w:val="single" w:color="000000" w:themeColor="text1" w:sz="0" w:space="0"/>
              <w:left w:val="single" w:color="000000" w:themeColor="text1" w:sz="0" w:space="0"/>
              <w:bottom w:val="single" w:color="000000" w:themeColor="text1" w:sz="0" w:space="0"/>
              <w:right w:val="single" w:color="000000" w:themeColor="text1" w:sz="0" w:space="0"/>
            </w:tcBorders>
            <w:shd w:val="clear" w:color="auto" w:fill="auto"/>
          </w:tcPr>
          <w:p>
            <w:pPr>
              <w:spacing w:after="156" w:line="1000" w:lineRule="exact"/>
              <w:ind w:firstLine="0" w:firstLineChars="0"/>
              <w:rPr>
                <w:rFonts w:eastAsia="微软雅黑" w:cs="Arial"/>
                <w:b/>
                <w:bCs/>
                <w:sz w:val="72"/>
                <w:szCs w:val="72"/>
              </w:rPr>
            </w:pPr>
            <w:r>
              <w:rPr>
                <w:rFonts w:eastAsia="微软雅黑" w:cs="Arial"/>
                <w:b/>
                <w:bCs/>
                <w:sz w:val="72"/>
                <w:szCs w:val="72"/>
              </w:rPr>
              <w:drawing>
                <wp:inline distT="0" distB="0" distL="114300" distR="114300">
                  <wp:extent cx="6067425" cy="3380105"/>
                  <wp:effectExtent l="0" t="0" r="9525" b="1079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
                          <a:stretch>
                            <a:fillRect/>
                          </a:stretch>
                        </pic:blipFill>
                        <pic:spPr>
                          <a:xfrm>
                            <a:off x="0" y="0"/>
                            <a:ext cx="6067425" cy="3380105"/>
                          </a:xfrm>
                          <a:prstGeom prst="rect">
                            <a:avLst/>
                          </a:prstGeom>
                        </pic:spPr>
                      </pic:pic>
                    </a:graphicData>
                  </a:graphic>
                </wp:inline>
              </w:drawing>
            </w:r>
            <w:r>
              <w:rPr>
                <w:rFonts w:eastAsia="微软雅黑" w:cs="Arial"/>
                <w:b/>
                <w:bCs/>
                <w:sz w:val="72"/>
                <w:szCs w:val="72"/>
              </w:rPr>
              <w:t>AnyShar Family 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776" w:type="dxa"/>
            <w:tcBorders>
              <w:top w:val="single" w:color="000000" w:themeColor="text1" w:sz="0" w:space="0"/>
              <w:left w:val="single" w:color="000000" w:themeColor="text1" w:sz="0" w:space="0"/>
              <w:bottom w:val="single" w:color="000000" w:themeColor="text1" w:sz="0" w:space="0"/>
              <w:right w:val="single" w:color="000000" w:themeColor="text1" w:sz="0" w:space="0"/>
            </w:tcBorders>
            <w:shd w:val="clear" w:color="auto" w:fill="auto"/>
          </w:tcPr>
          <w:p>
            <w:pPr>
              <w:pStyle w:val="24"/>
              <w:spacing w:line="800" w:lineRule="exact"/>
              <w:ind w:firstLine="32" w:firstLineChars="8"/>
              <w:jc w:val="both"/>
              <w:rPr>
                <w:rFonts w:cs="Arial"/>
                <w:color w:val="5A6E8C"/>
                <w:sz w:val="40"/>
                <w:szCs w:val="40"/>
              </w:rPr>
            </w:pPr>
            <w:bookmarkStart w:id="0" w:name="_Hlk53214352"/>
            <w:r>
              <w:rPr>
                <w:rFonts w:cs="Arial"/>
                <w:color w:val="5A6E8C"/>
                <w:sz w:val="40"/>
                <w:szCs w:val="40"/>
              </w:rPr>
              <w:t>智能内容云技术白111222</w:t>
            </w:r>
            <w:bookmarkEnd w:id="0"/>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776" w:type="dxa"/>
            <w:tcBorders>
              <w:top w:val="single" w:color="000000" w:themeColor="text1" w:sz="0" w:space="0"/>
              <w:left w:val="single" w:color="000000" w:themeColor="text1" w:sz="0" w:space="0"/>
              <w:bottom w:val="single" w:color="000000" w:themeColor="text1" w:sz="0" w:space="0"/>
              <w:right w:val="single" w:color="000000" w:themeColor="text1" w:sz="0" w:space="0"/>
            </w:tcBorders>
            <w:shd w:val="clear" w:color="auto" w:fill="auto"/>
          </w:tcPr>
          <w:p>
            <w:pPr>
              <w:pStyle w:val="24"/>
              <w:spacing w:line="800" w:lineRule="exact"/>
              <w:ind w:firstLine="0" w:firstLineChars="0"/>
              <w:jc w:val="both"/>
              <w:rPr>
                <w:rFonts w:cs="Arial"/>
                <w:color w:val="5A6E8C"/>
                <w:sz w:val="28"/>
                <w:szCs w:val="28"/>
              </w:rPr>
            </w:pPr>
          </w:p>
        </w:tc>
      </w:tr>
    </w:tbl>
    <w:p>
      <w:pPr>
        <w:spacing w:after="156"/>
        <w:ind w:firstLine="440"/>
        <w:rPr>
          <w:rFonts w:cs="Arial"/>
        </w:rPr>
      </w:pPr>
      <w:commentRangeStart w:id="0"/>
      <w:r>
        <w:rPr>
          <w:rFonts w:cs="Arial"/>
        </w:rPr>
        <w:drawing>
          <wp:anchor distT="0" distB="0" distL="114300" distR="114300" simplePos="0" relativeHeight="251659264" behindDoc="1" locked="0" layoutInCell="1" allowOverlap="1">
            <wp:simplePos x="0" y="0"/>
            <wp:positionH relativeFrom="column">
              <wp:posOffset>-798830</wp:posOffset>
            </wp:positionH>
            <wp:positionV relativeFrom="margin">
              <wp:posOffset>-807085</wp:posOffset>
            </wp:positionV>
            <wp:extent cx="7584440" cy="10719435"/>
            <wp:effectExtent l="0" t="0" r="16510" b="5715"/>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84439" cy="10719666"/>
                    </a:xfrm>
                    <a:prstGeom prst="rect">
                      <a:avLst/>
                    </a:prstGeom>
                  </pic:spPr>
                </pic:pic>
              </a:graphicData>
            </a:graphic>
          </wp:anchor>
        </w:drawing>
      </w:r>
      <w:commentRangeEnd w:id="0"/>
      <w:r>
        <w:commentReference w:id="0"/>
      </w:r>
    </w:p>
    <w:p>
      <w:pPr>
        <w:spacing w:after="156"/>
        <w:ind w:firstLine="440"/>
        <w:rPr>
          <w:rFonts w:cs="Arial"/>
        </w:rPr>
      </w:pPr>
    </w:p>
    <w:p>
      <w:pPr>
        <w:spacing w:after="156"/>
        <w:ind w:firstLine="440"/>
        <w:rPr>
          <w:rFonts w:cs="Arial"/>
        </w:rPr>
      </w:pPr>
    </w:p>
    <w:p>
      <w:pPr>
        <w:spacing w:after="156"/>
        <w:ind w:firstLine="440"/>
        <w:rPr>
          <w:rFonts w:cs="Arial"/>
        </w:rPr>
      </w:pPr>
    </w:p>
    <w:p>
      <w:pPr>
        <w:spacing w:after="156"/>
        <w:ind w:firstLine="198" w:firstLineChars="90"/>
        <w:rPr>
          <w:rFonts w:cs="Arial"/>
        </w:rPr>
      </w:pPr>
      <w:r>
        <w:rPr>
          <w:rFonts w:cs="Arial"/>
        </w:rPr>
        <w:br w:type="page"/>
      </w:r>
    </w:p>
    <w:sdt>
      <w:sdtPr>
        <w:rPr>
          <w:rFonts w:cstheme="minorBidi"/>
          <w:color w:val="1C1C1C"/>
          <w:kern w:val="2"/>
          <w:sz w:val="22"/>
          <w:szCs w:val="22"/>
          <w:lang w:val="zh-CN"/>
        </w:rPr>
        <w:id w:val="1"/>
      </w:sdtPr>
      <w:sdtEndPr>
        <w:rPr>
          <w:rFonts w:cstheme="minorBidi"/>
          <w:b/>
          <w:bCs/>
          <w:color w:val="1C1C1C"/>
          <w:kern w:val="2"/>
          <w:sz w:val="22"/>
          <w:szCs w:val="21"/>
          <w:lang w:val="zh-CN"/>
        </w:rPr>
      </w:sdtEndPr>
      <w:sdtContent>
        <w:p>
          <w:pPr>
            <w:pStyle w:val="52"/>
          </w:pPr>
          <w:r>
            <w:t>目 录</w:t>
          </w:r>
        </w:p>
        <w:p>
          <w:pPr>
            <w:pStyle w:val="12"/>
            <w:rPr>
              <w:rFonts w:asciiTheme="minorHAnsi" w:hAnsiTheme="minorHAnsi" w:eastAsiaTheme="minorEastAsia"/>
              <w:b w:val="0"/>
              <w:color w:val="auto"/>
              <w:sz w:val="21"/>
              <w:szCs w:val="22"/>
            </w:rPr>
          </w:pPr>
          <w:r>
            <w:rPr>
              <w:rFonts w:cs="Arial"/>
            </w:rPr>
            <w:fldChar w:fldCharType="begin"/>
          </w:r>
          <w:r>
            <w:rPr>
              <w:rFonts w:cs="Arial"/>
            </w:rPr>
            <w:instrText xml:space="preserve"> TOC \o "1-4" \h \z \u </w:instrText>
          </w:r>
          <w:r>
            <w:rPr>
              <w:rFonts w:cs="Arial"/>
            </w:rPr>
            <w:fldChar w:fldCharType="separate"/>
          </w:r>
          <w:r>
            <w:fldChar w:fldCharType="begin"/>
          </w:r>
          <w:r>
            <w:instrText xml:space="preserve"> HYPERLINK \l "_Toc66288806" </w:instrText>
          </w:r>
          <w:r>
            <w:fldChar w:fldCharType="separate"/>
          </w:r>
          <w:r>
            <w:rPr>
              <w:rStyle w:val="20"/>
              <w:rFonts w:cs="Arial"/>
            </w:rPr>
            <w:t>版权声明</w:t>
          </w:r>
          <w:r>
            <w:tab/>
          </w:r>
          <w:r>
            <w:fldChar w:fldCharType="begin"/>
          </w:r>
          <w:r>
            <w:instrText xml:space="preserve"> PAGEREF _Toc66288806 \h </w:instrText>
          </w:r>
          <w:r>
            <w:fldChar w:fldCharType="separate"/>
          </w:r>
          <w:r>
            <w:t>6</w:t>
          </w:r>
          <w:r>
            <w:fldChar w:fldCharType="end"/>
          </w:r>
          <w:r>
            <w:fldChar w:fldCharType="end"/>
          </w:r>
        </w:p>
        <w:p>
          <w:pPr>
            <w:pStyle w:val="12"/>
            <w:rPr>
              <w:rFonts w:asciiTheme="minorHAnsi" w:hAnsiTheme="minorHAnsi" w:eastAsiaTheme="minorEastAsia"/>
              <w:b w:val="0"/>
              <w:color w:val="auto"/>
              <w:sz w:val="21"/>
              <w:szCs w:val="22"/>
            </w:rPr>
          </w:pPr>
          <w:r>
            <w:fldChar w:fldCharType="begin"/>
          </w:r>
          <w:r>
            <w:instrText xml:space="preserve"> HYPERLINK \l "_Toc66288807" </w:instrText>
          </w:r>
          <w:r>
            <w:fldChar w:fldCharType="separate"/>
          </w:r>
          <w:r>
            <w:rPr>
              <w:rStyle w:val="20"/>
              <w:rFonts w:cs="Arial"/>
            </w:rPr>
            <w:t>前 言</w:t>
          </w:r>
          <w:r>
            <w:tab/>
          </w:r>
          <w:r>
            <w:fldChar w:fldCharType="begin"/>
          </w:r>
          <w:r>
            <w:instrText xml:space="preserve"> PAGEREF _Toc66288807 \h </w:instrText>
          </w:r>
          <w:r>
            <w:fldChar w:fldCharType="separate"/>
          </w:r>
          <w:r>
            <w:t>7</w:t>
          </w:r>
          <w:r>
            <w:fldChar w:fldCharType="end"/>
          </w:r>
          <w:r>
            <w:fldChar w:fldCharType="end"/>
          </w:r>
        </w:p>
        <w:p>
          <w:pPr>
            <w:pStyle w:val="12"/>
            <w:rPr>
              <w:rFonts w:asciiTheme="minorHAnsi" w:hAnsiTheme="minorHAnsi" w:eastAsiaTheme="minorEastAsia"/>
              <w:b w:val="0"/>
              <w:color w:val="auto"/>
              <w:sz w:val="21"/>
              <w:szCs w:val="22"/>
            </w:rPr>
          </w:pPr>
          <w:r>
            <w:fldChar w:fldCharType="begin"/>
          </w:r>
          <w:r>
            <w:instrText xml:space="preserve"> HYPERLINK \l "_Toc66288808" </w:instrText>
          </w:r>
          <w:r>
            <w:fldChar w:fldCharType="separate"/>
          </w:r>
          <w:r>
            <w:rPr>
              <w:rStyle w:val="20"/>
              <w14:scene3d>
                <w14:lightRig w14:rig="threePt" w14:dir="t">
                  <w14:rot w14:lat="0" w14:lon="0" w14:rev="0"/>
                </w14:lightRig>
              </w14:scene3d>
            </w:rPr>
            <w:t>第1章</w:t>
          </w:r>
          <w:r>
            <w:rPr>
              <w:rStyle w:val="20"/>
            </w:rPr>
            <w:t xml:space="preserve"> 概览</w:t>
          </w:r>
          <w:r>
            <w:tab/>
          </w:r>
          <w:r>
            <w:fldChar w:fldCharType="begin"/>
          </w:r>
          <w:r>
            <w:instrText xml:space="preserve"> PAGEREF _Toc66288808 \h </w:instrText>
          </w:r>
          <w:r>
            <w:fldChar w:fldCharType="separate"/>
          </w:r>
          <w:r>
            <w:t>8</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"_Toc66288809" </w:instrText>
          </w:r>
          <w:r>
            <w:fldChar w:fldCharType="separate"/>
          </w:r>
          <w:r>
            <w:rPr>
              <w:rStyle w:val="20"/>
            </w:rPr>
            <w:t>1.1 海量非结构化数据的挑</w:t>
          </w:r>
          <w:r>
            <w:tab/>
          </w:r>
          <w:r>
            <w:fldChar w:fldCharType="begin"/>
          </w:r>
          <w:r>
            <w:instrText xml:space="preserve"> PAGEREF _Toc66288809 \h </w:instrText>
          </w:r>
          <w:r>
            <w:fldChar w:fldCharType="separate"/>
          </w:r>
          <w:r>
            <w:t>8</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"_Toc66288810" </w:instrText>
          </w:r>
          <w:r>
            <w:fldChar w:fldCharType="separate"/>
          </w:r>
          <w:r>
            <w:rPr>
              <w:rStyle w:val="20"/>
            </w:rPr>
            <w:t>1.2 跨云趋势下的企业内容管理战</w:t>
          </w:r>
          <w:r>
            <w:tab/>
          </w:r>
          <w:r>
            <w:fldChar w:fldCharType="begin"/>
          </w:r>
          <w:r>
            <w:instrText xml:space="preserve"> PAGEREF _Toc66288810 \h </w:instrText>
          </w:r>
          <w:r>
            <w:fldChar w:fldCharType="separate"/>
          </w:r>
          <w:r>
            <w:t>9</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"_Toc66288811" </w:instrText>
          </w:r>
          <w:r>
            <w:fldChar w:fldCharType="separate"/>
          </w:r>
          <w:r>
            <w:rPr>
              <w:rStyle w:val="20"/>
            </w:rPr>
            <w:t>1.3 人工智能技术带来的创新机遇</w:t>
          </w:r>
          <w:r>
            <w:tab/>
          </w:r>
          <w:r>
            <w:fldChar w:fldCharType="begin"/>
          </w:r>
          <w:r>
            <w:instrText xml:space="preserve"> PAGEREF _Toc66288811 \h </w:instrText>
          </w:r>
          <w:r>
            <w:fldChar w:fldCharType="separate"/>
          </w:r>
          <w:r>
            <w:t>9</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"_Toc66288812" </w:instrText>
          </w:r>
          <w:r>
            <w:fldChar w:fldCharType="separate"/>
          </w:r>
          <w:r>
            <w:rPr>
              <w:rStyle w:val="20"/>
            </w:rPr>
            <w:t>1.4 内容安全与合规性要求更严格</w:t>
          </w:r>
          <w:r>
            <w:tab/>
          </w:r>
          <w:r>
            <w:fldChar w:fldCharType="begin"/>
          </w:r>
          <w:r>
            <w:instrText xml:space="preserve"> PAGEREF _Toc66288812 \h </w:instrText>
          </w:r>
          <w:r>
            <w:fldChar w:fldCharType="separate"/>
          </w:r>
          <w:r>
            <w:t>10</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"_Toc66288813" </w:instrText>
          </w:r>
          <w:r>
            <w:fldChar w:fldCharType="separate"/>
          </w:r>
          <w:r>
            <w:rPr>
              <w:rStyle w:val="20"/>
            </w:rPr>
            <w:t>1.5 跨组织和跨网络的文档管理挑战</w:t>
          </w:r>
          <w:r>
            <w:tab/>
          </w:r>
          <w:r>
            <w:fldChar w:fldCharType="begin"/>
          </w:r>
          <w:r>
            <w:instrText xml:space="preserve"> PAGEREF _Toc66288813 \h </w:instrText>
          </w:r>
          <w:r>
            <w:fldChar w:fldCharType="separate"/>
          </w:r>
          <w:r>
            <w:t>10</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"_Toc66288814" </w:instrText>
          </w:r>
          <w:r>
            <w:fldChar w:fldCharType="separate"/>
          </w:r>
          <w:r>
            <w:rPr>
              <w:rStyle w:val="20"/>
            </w:rPr>
            <w:t>1.6 术语说明</w:t>
          </w:r>
          <w:r>
            <w:tab/>
          </w:r>
          <w:r>
            <w:fldChar w:fldCharType="begin"/>
          </w:r>
          <w:r>
            <w:instrText xml:space="preserve"> PAGEREF _Toc66288814 \h </w:instrText>
          </w:r>
          <w:r>
            <w:fldChar w:fldCharType="separate"/>
          </w:r>
          <w:r>
            <w:t>10</w:t>
          </w:r>
          <w:r>
            <w:fldChar w:fldCharType="end"/>
          </w:r>
          <w:r>
            <w:fldChar w:fldCharType="end"/>
          </w:r>
        </w:p>
        <w:p>
          <w:pPr>
            <w:pStyle w:val="12"/>
            <w:rPr>
              <w:rFonts w:asciiTheme="minorHAnsi" w:hAnsiTheme="minorHAnsi" w:eastAsiaTheme="minorEastAsia"/>
              <w:b w:val="0"/>
              <w:color w:val="auto"/>
              <w:sz w:val="21"/>
              <w:szCs w:val="22"/>
            </w:rPr>
          </w:pPr>
          <w:r>
            <w:fldChar w:fldCharType="begin"/>
          </w:r>
          <w:r>
            <w:instrText xml:space="preserve"> HYPERLINK \l "_Toc66288815" </w:instrText>
          </w:r>
          <w:r>
            <w:fldChar w:fldCharType="separate"/>
          </w:r>
          <w:r>
            <w:rPr>
              <w:rStyle w:val="20"/>
              <w14:scene3d>
                <w14:lightRig w14:rig="threePt" w14:dir="t">
                  <w14:rot w14:lat="0" w14:lon="0" w14:rev="0"/>
                </w14:lightRig>
              </w14:scene3d>
            </w:rPr>
            <w:t>第2章</w:t>
          </w:r>
          <w:r>
            <w:rPr>
              <w:rStyle w:val="20"/>
            </w:rPr>
            <w:t xml:space="preserve"> AnyShare Family 7 重大改进</w:t>
          </w:r>
          <w:r>
            <w:tab/>
          </w:r>
          <w:r>
            <w:fldChar w:fldCharType="begin"/>
          </w:r>
          <w:r>
            <w:instrText xml:space="preserve"> PAGEREF _Toc66288815 \h </w:instrText>
          </w:r>
          <w:r>
            <w:fldChar w:fldCharType="separate"/>
          </w:r>
          <w:r>
            <w:t>14</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"_Toc66288816" </w:instrText>
          </w:r>
          <w:r>
            <w:fldChar w:fldCharType="separate"/>
          </w:r>
          <w:r>
            <w:rPr>
              <w:rStyle w:val="20"/>
            </w:rPr>
            <w:t>2.1 高性能备份恢复</w:t>
          </w:r>
          <w:r>
            <w:tab/>
          </w:r>
          <w:r>
            <w:fldChar w:fldCharType="begin"/>
          </w:r>
          <w:r>
            <w:instrText xml:space="preserve"> PAGEREF _Toc66288816 \h </w:instrText>
          </w:r>
          <w:r>
            <w:fldChar w:fldCharType="separate"/>
          </w:r>
          <w:r>
            <w:t>14</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"_Toc66288817" </w:instrText>
          </w:r>
          <w:r>
            <w:fldChar w:fldCharType="separate"/>
          </w:r>
          <w:r>
            <w:rPr>
              <w:rStyle w:val="20"/>
            </w:rPr>
            <w:t>2.2 多文档域管理及安全策略管理</w:t>
          </w:r>
          <w:r>
            <w:tab/>
          </w:r>
          <w:r>
            <w:fldChar w:fldCharType="begin"/>
          </w:r>
          <w:r>
            <w:instrText xml:space="preserve"> PAGEREF _Toc66288817 \h </w:instrText>
          </w:r>
          <w:r>
            <w:fldChar w:fldCharType="separate"/>
          </w:r>
          <w:r>
            <w:t>14</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"_Toc66288818" </w:instrText>
          </w:r>
          <w:r>
            <w:fldChar w:fldCharType="separate"/>
          </w:r>
          <w:r>
            <w:rPr>
              <w:rStyle w:val="20"/>
            </w:rPr>
            <w:t>2.3 文档库及策略管理</w:t>
          </w:r>
          <w:r>
            <w:tab/>
          </w:r>
          <w:r>
            <w:fldChar w:fldCharType="begin"/>
          </w:r>
          <w:r>
            <w:instrText xml:space="preserve"> PAGEREF _Toc66288818 \h </w:instrText>
          </w:r>
          <w:r>
            <w:fldChar w:fldCharType="separate"/>
          </w:r>
          <w:r>
            <w:t>16</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"_Toc66288819" </w:instrText>
          </w:r>
          <w:r>
            <w:fldChar w:fldCharType="separate"/>
          </w:r>
          <w:r>
            <w:rPr>
              <w:rStyle w:val="20"/>
            </w:rPr>
            <w:t>2.4 文档集及第三方内容服务</w:t>
          </w:r>
          <w:r>
            <w:tab/>
          </w:r>
          <w:r>
            <w:fldChar w:fldCharType="begin"/>
          </w:r>
          <w:r>
            <w:instrText xml:space="preserve"> PAGEREF _Toc66288819 \h </w:instrText>
          </w:r>
          <w:r>
            <w:fldChar w:fldCharType="separate"/>
          </w:r>
          <w:r>
            <w:t>24</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"_Toc66288820" </w:instrText>
          </w:r>
          <w:r>
            <w:fldChar w:fldCharType="separate"/>
          </w:r>
          <w:r>
            <w:rPr>
              <w:rStyle w:val="20"/>
            </w:rPr>
            <w:t>2.5 SharedLink 内容共享</w:t>
          </w:r>
          <w:r>
            <w:tab/>
          </w:r>
          <w:r>
            <w:fldChar w:fldCharType="begin"/>
          </w:r>
          <w:r>
            <w:instrText xml:space="preserve"> PAGEREF _Toc66288820 \h </w:instrText>
          </w:r>
          <w:r>
            <w:fldChar w:fldCharType="separate"/>
          </w:r>
          <w:r>
            <w:t>26</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"_Toc66288821" </w:instrText>
          </w:r>
          <w:r>
            <w:fldChar w:fldCharType="separate"/>
          </w:r>
          <w:r>
            <w:rPr>
              <w:rStyle w:val="20"/>
            </w:rPr>
            <w:t>2.6 元数据服务</w:t>
          </w:r>
          <w:r>
            <w:tab/>
          </w:r>
          <w:r>
            <w:fldChar w:fldCharType="begin"/>
          </w:r>
          <w:r>
            <w:instrText xml:space="preserve"> PAGEREF _Toc66288821 \h </w:instrText>
          </w:r>
          <w:r>
            <w:fldChar w:fldCharType="separate"/>
          </w:r>
          <w:r>
            <w:t>27</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"_Toc66288822" </w:instrText>
          </w:r>
          <w:r>
            <w:fldChar w:fldCharType="separate"/>
          </w:r>
          <w:r>
            <w:rPr>
              <w:rStyle w:val="20"/>
            </w:rPr>
            <w:t>2.7 内容分析及检索服务</w:t>
          </w:r>
          <w:r>
            <w:tab/>
          </w:r>
          <w:r>
            <w:fldChar w:fldCharType="begin"/>
          </w:r>
          <w:r>
            <w:instrText xml:space="preserve"> PAGEREF _Toc66288822 \h </w:instrText>
          </w:r>
          <w:r>
            <w:fldChar w:fldCharType="separate"/>
          </w:r>
          <w:r>
            <w:t>28</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"_Toc66288823" </w:instrText>
          </w:r>
          <w:r>
            <w:fldChar w:fldCharType="separate"/>
          </w:r>
          <w:r>
            <w:rPr>
              <w:rStyle w:val="20"/>
            </w:rPr>
            <w:t>2.8 多对象存储集群</w:t>
          </w:r>
          <w:r>
            <w:tab/>
          </w:r>
          <w:r>
            <w:fldChar w:fldCharType="begin"/>
          </w:r>
          <w:r>
            <w:instrText xml:space="preserve"> PAGEREF _Toc66288823 \h </w:instrText>
          </w:r>
          <w:r>
            <w:fldChar w:fldCharType="separate"/>
          </w:r>
          <w:r>
            <w:t>30</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"_Toc66288824" </w:instrText>
          </w:r>
          <w:r>
            <w:fldChar w:fldCharType="separate"/>
          </w:r>
          <w:r>
            <w:rPr>
              <w:rStyle w:val="20"/>
            </w:rPr>
            <w:t>2.9 AutoSheets</w:t>
          </w:r>
          <w:r>
            <w:tab/>
          </w:r>
          <w:r>
            <w:fldChar w:fldCharType="begin"/>
          </w:r>
          <w:r>
            <w:instrText xml:space="preserve"> PAGEREF _Toc66288824 \h </w:instrText>
          </w:r>
          <w:r>
            <w:fldChar w:fldCharType="separate"/>
          </w:r>
          <w:r>
            <w:t>31</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"_Toc66288825" </w:instrText>
          </w:r>
          <w:r>
            <w:fldChar w:fldCharType="separate"/>
          </w:r>
          <w:r>
            <w:rPr>
              <w:rStyle w:val="20"/>
            </w:rPr>
            <w:t>2.10 NAS Gateway</w:t>
          </w:r>
          <w:r>
            <w:tab/>
          </w:r>
          <w:r>
            <w:fldChar w:fldCharType="begin"/>
          </w:r>
          <w:r>
            <w:instrText xml:space="preserve"> PAGEREF _Toc66288825 \h </w:instrText>
          </w:r>
          <w:r>
            <w:fldChar w:fldCharType="separate"/>
          </w:r>
          <w:r>
            <w:t>32</w:t>
          </w:r>
          <w:r>
            <w:fldChar w:fldCharType="end"/>
          </w:r>
          <w:r>
            <w:fldChar w:fldCharType="end"/>
          </w:r>
        </w:p>
        <w:p>
          <w:pPr>
            <w:pStyle w:val="12"/>
            <w:rPr>
              <w:rFonts w:asciiTheme="minorHAnsi" w:hAnsiTheme="minorHAnsi" w:eastAsiaTheme="minorEastAsia"/>
              <w:b w:val="0"/>
              <w:color w:val="auto"/>
              <w:sz w:val="21"/>
              <w:szCs w:val="22"/>
            </w:rPr>
          </w:pPr>
          <w:r>
            <w:fldChar w:fldCharType="begin"/>
          </w:r>
          <w:r>
            <w:instrText xml:space="preserve"> HYPERLINK \l "_Toc66288826" </w:instrText>
          </w:r>
          <w:r>
            <w:fldChar w:fldCharType="separate"/>
          </w:r>
          <w:r>
            <w:rPr>
              <w:rStyle w:val="20"/>
              <w14:scene3d>
                <w14:lightRig w14:rig="threePt" w14:dir="t">
                  <w14:rot w14:lat="0" w14:lon="0" w14:rev="0"/>
                </w14:lightRig>
              </w14:scene3d>
            </w:rPr>
            <w:t>第3章</w:t>
          </w:r>
          <w:r>
            <w:rPr>
              <w:rStyle w:val="20"/>
            </w:rPr>
            <w:t xml:space="preserve"> AnyShare Family 7 现代化体系架构</w:t>
          </w:r>
          <w:r>
            <w:tab/>
          </w:r>
          <w:r>
            <w:fldChar w:fldCharType="begin"/>
          </w:r>
          <w:r>
            <w:instrText xml:space="preserve"> PAGEREF _Toc66288826 \h </w:instrText>
          </w:r>
          <w:r>
            <w:fldChar w:fldCharType="separate"/>
          </w:r>
          <w:r>
            <w:t>35</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"_Toc66288827" </w:instrText>
          </w:r>
          <w:r>
            <w:fldChar w:fldCharType="separate"/>
          </w:r>
          <w:r>
            <w:rPr>
              <w:rStyle w:val="20"/>
            </w:rPr>
            <w:t>3.1 多文档域</w:t>
          </w:r>
          <w:r>
            <w:tab/>
          </w:r>
          <w:r>
            <w:fldChar w:fldCharType="begin"/>
          </w:r>
          <w:r>
            <w:instrText xml:space="preserve"> PAGEREF _Toc66288827 \h </w:instrText>
          </w:r>
          <w:r>
            <w:fldChar w:fldCharType="separate"/>
          </w:r>
          <w:r>
            <w:t>35</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"_Toc66288828" </w:instrText>
          </w:r>
          <w:r>
            <w:fldChar w:fldCharType="separate"/>
          </w:r>
          <w:r>
            <w:rPr>
              <w:rStyle w:val="20"/>
            </w:rPr>
            <w:t>3.2 内容数据湖</w:t>
          </w:r>
          <w:r>
            <w:tab/>
          </w:r>
          <w:r>
            <w:fldChar w:fldCharType="begin"/>
          </w:r>
          <w:r>
            <w:instrText xml:space="preserve"> PAGEREF _Toc66288828 \h </w:instrText>
          </w:r>
          <w:r>
            <w:fldChar w:fldCharType="separate"/>
          </w:r>
          <w:r>
            <w:t>36</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"_Toc66288829" </w:instrText>
          </w:r>
          <w:r>
            <w:fldChar w:fldCharType="separate"/>
          </w:r>
          <w:r>
            <w:rPr>
              <w:rStyle w:val="20"/>
            </w:rPr>
            <w:t>3.3 云原生架构</w:t>
          </w:r>
          <w:r>
            <w:tab/>
          </w:r>
          <w:r>
            <w:fldChar w:fldCharType="begin"/>
          </w:r>
          <w:r>
            <w:instrText xml:space="preserve"> PAGEREF _Toc66288829 \h </w:instrText>
          </w:r>
          <w:r>
            <w:fldChar w:fldCharType="separate"/>
          </w:r>
          <w:r>
            <w:t>39</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"_Toc66288830" </w:instrText>
          </w:r>
          <w:r>
            <w:fldChar w:fldCharType="separate"/>
          </w:r>
          <w:r>
            <w:rPr>
              <w:rStyle w:val="20"/>
              <w14:scene3d>
                <w14:lightRig w14:rig="threePt" w14:dir="t">
                  <w14:rot w14:lat="0" w14:lon="0" w14:rev="0"/>
                </w14:lightRig>
              </w14:scene3d>
            </w:rPr>
            <w:t>3.3.1</w:t>
          </w:r>
          <w:r>
            <w:rPr>
              <w:rStyle w:val="20"/>
            </w:rPr>
            <w:t xml:space="preserve"> AnyShare云原生系统架构</w:t>
          </w:r>
          <w:r>
            <w:tab/>
          </w:r>
          <w:r>
            <w:fldChar w:fldCharType="begin"/>
          </w:r>
          <w:r>
            <w:instrText xml:space="preserve"> PAGEREF _Toc66288830 \h </w:instrText>
          </w:r>
          <w:r>
            <w:fldChar w:fldCharType="separate"/>
          </w:r>
          <w:r>
            <w:t>39</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"_Toc66288831" </w:instrText>
          </w:r>
          <w:r>
            <w:fldChar w:fldCharType="separate"/>
          </w:r>
          <w:r>
            <w:rPr>
              <w:rStyle w:val="20"/>
              <w14:scene3d>
                <w14:lightRig w14:rig="threePt" w14:dir="t">
                  <w14:rot w14:lat="0" w14:lon="0" w14:rev="0"/>
                </w14:lightRig>
              </w14:scene3d>
            </w:rPr>
            <w:t>3.3.2</w:t>
          </w:r>
          <w:r>
            <w:rPr>
              <w:rStyle w:val="20"/>
            </w:rPr>
            <w:t xml:space="preserve"> 云原生架构的可移植性</w:t>
          </w:r>
          <w:r>
            <w:tab/>
          </w:r>
          <w:r>
            <w:fldChar w:fldCharType="begin"/>
          </w:r>
          <w:r>
            <w:instrText xml:space="preserve"> PAGEREF _Toc66288831 \h </w:instrText>
          </w:r>
          <w:r>
            <w:fldChar w:fldCharType="separate"/>
          </w:r>
          <w:r>
            <w:t>40</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"_Toc66288832" </w:instrText>
          </w:r>
          <w:r>
            <w:fldChar w:fldCharType="separate"/>
          </w:r>
          <w:r>
            <w:rPr>
              <w:rStyle w:val="20"/>
              <w14:scene3d>
                <w14:lightRig w14:rig="threePt" w14:dir="t">
                  <w14:rot w14:lat="0" w14:lon="0" w14:rev="0"/>
                </w14:lightRig>
              </w14:scene3d>
            </w:rPr>
            <w:t>3.3.3</w:t>
          </w:r>
          <w:r>
            <w:rPr>
              <w:rStyle w:val="20"/>
            </w:rPr>
            <w:t xml:space="preserve"> 云原生架构的可扩展性</w:t>
          </w:r>
          <w:r>
            <w:tab/>
          </w:r>
          <w:r>
            <w:fldChar w:fldCharType="begin"/>
          </w:r>
          <w:r>
            <w:instrText xml:space="preserve"> PAGEREF _Toc66288832 \h </w:instrText>
          </w:r>
          <w:r>
            <w:fldChar w:fldCharType="separate"/>
          </w:r>
          <w:r>
            <w:t>41</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"_Toc66288833" </w:instrText>
          </w:r>
          <w:r>
            <w:fldChar w:fldCharType="separate"/>
          </w:r>
          <w:r>
            <w:rPr>
              <w:rStyle w:val="20"/>
              <w14:scene3d>
                <w14:lightRig w14:rig="threePt" w14:dir="t">
                  <w14:rot w14:lat="0" w14:lon="0" w14:rev="0"/>
                </w14:lightRig>
              </w14:scene3d>
            </w:rPr>
            <w:t>3.3.4</w:t>
          </w:r>
          <w:r>
            <w:rPr>
              <w:rStyle w:val="20"/>
            </w:rPr>
            <w:t xml:space="preserve"> 云原生架构的可靠性</w:t>
          </w:r>
          <w:r>
            <w:tab/>
          </w:r>
          <w:r>
            <w:fldChar w:fldCharType="begin"/>
          </w:r>
          <w:r>
            <w:instrText xml:space="preserve"> PAGEREF _Toc66288833 \h </w:instrText>
          </w:r>
          <w:r>
            <w:fldChar w:fldCharType="separate"/>
          </w:r>
          <w:r>
            <w:t>43</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"_Toc66288834" </w:instrText>
          </w:r>
          <w:r>
            <w:fldChar w:fldCharType="separate"/>
          </w:r>
          <w:r>
            <w:rPr>
              <w:rStyle w:val="20"/>
              <w14:scene3d>
                <w14:lightRig w14:rig="threePt" w14:dir="t">
                  <w14:rot w14:lat="0" w14:lon="0" w14:rev="0"/>
                </w14:lightRig>
              </w14:scene3d>
            </w:rPr>
            <w:t>3.3.5</w:t>
          </w:r>
          <w:r>
            <w:rPr>
              <w:rStyle w:val="20"/>
            </w:rPr>
            <w:t xml:space="preserve"> 云原生架构带来的价值和优势</w:t>
          </w:r>
          <w:r>
            <w:tab/>
          </w:r>
          <w:r>
            <w:fldChar w:fldCharType="begin"/>
          </w:r>
          <w:r>
            <w:instrText xml:space="preserve"> PAGEREF _Toc66288834 \h </w:instrText>
          </w:r>
          <w:r>
            <w:fldChar w:fldCharType="separate"/>
          </w:r>
          <w:r>
            <w:t>44</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"_Toc66288835" </w:instrText>
          </w:r>
          <w:r>
            <w:fldChar w:fldCharType="separate"/>
          </w:r>
          <w:r>
            <w:rPr>
              <w:rStyle w:val="20"/>
            </w:rPr>
            <w:t>3.4 内容总线</w:t>
          </w:r>
          <w:r>
            <w:tab/>
          </w:r>
          <w:r>
            <w:fldChar w:fldCharType="begin"/>
          </w:r>
          <w:r>
            <w:instrText xml:space="preserve"> PAGEREF _Toc66288835 \h </w:instrText>
          </w:r>
          <w:r>
            <w:fldChar w:fldCharType="separate"/>
          </w:r>
          <w:r>
            <w:t>45</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"_Toc66288836" </w:instrText>
          </w:r>
          <w:r>
            <w:fldChar w:fldCharType="separate"/>
          </w:r>
          <w:r>
            <w:rPr>
              <w:rStyle w:val="20"/>
              <w14:scene3d>
                <w14:lightRig w14:rig="threePt" w14:dir="t">
                  <w14:rot w14:lat="0" w14:lon="0" w14:rev="0"/>
                </w14:lightRig>
              </w14:scene3d>
            </w:rPr>
            <w:t>3.4.1</w:t>
          </w:r>
          <w:r>
            <w:rPr>
              <w:rStyle w:val="20"/>
            </w:rPr>
            <w:t xml:space="preserve"> 内容总线总体架构</w:t>
          </w:r>
          <w:r>
            <w:tab/>
          </w:r>
          <w:r>
            <w:fldChar w:fldCharType="begin"/>
          </w:r>
          <w:r>
            <w:instrText xml:space="preserve"> PAGEREF _Toc66288836 \h </w:instrText>
          </w:r>
          <w:r>
            <w:fldChar w:fldCharType="separate"/>
          </w:r>
          <w:r>
            <w:t>45</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"_Toc66288837" </w:instrText>
          </w:r>
          <w:r>
            <w:fldChar w:fldCharType="separate"/>
          </w:r>
          <w:r>
            <w:rPr>
              <w:rStyle w:val="20"/>
              <w14:scene3d>
                <w14:lightRig w14:rig="threePt" w14:dir="t">
                  <w14:rot w14:lat="0" w14:lon="0" w14:rev="0"/>
                </w14:lightRig>
              </w14:scene3d>
            </w:rPr>
            <w:t>3.4.2</w:t>
          </w:r>
          <w:r>
            <w:rPr>
              <w:rStyle w:val="20"/>
            </w:rPr>
            <w:t xml:space="preserve"> 内容总线的整体优势</w:t>
          </w:r>
          <w:r>
            <w:tab/>
          </w:r>
          <w:r>
            <w:fldChar w:fldCharType="begin"/>
          </w:r>
          <w:r>
            <w:instrText xml:space="preserve"> PAGEREF _Toc66288837 \h </w:instrText>
          </w:r>
          <w:r>
            <w:fldChar w:fldCharType="separate"/>
          </w:r>
          <w:r>
            <w:t>47</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"_Toc66288838" </w:instrText>
          </w:r>
          <w:r>
            <w:fldChar w:fldCharType="separate"/>
          </w:r>
          <w:r>
            <w:rPr>
              <w:rStyle w:val="20"/>
              <w14:scene3d>
                <w14:lightRig w14:rig="threePt" w14:dir="t">
                  <w14:rot w14:lat="0" w14:lon="0" w14:rev="0"/>
                </w14:lightRig>
              </w14:scene3d>
            </w:rPr>
            <w:t>3.4.3</w:t>
          </w:r>
          <w:r>
            <w:rPr>
              <w:rStyle w:val="20"/>
            </w:rPr>
            <w:t xml:space="preserve"> OAuth 2.0授权协议</w:t>
          </w:r>
          <w:r>
            <w:tab/>
          </w:r>
          <w:r>
            <w:fldChar w:fldCharType="begin"/>
          </w:r>
          <w:r>
            <w:instrText xml:space="preserve"> PAGEREF _Toc66288838 \h </w:instrText>
          </w:r>
          <w:r>
            <w:fldChar w:fldCharType="separate"/>
          </w:r>
          <w:r>
            <w:t>47</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"_Toc66288839" </w:instrText>
          </w:r>
          <w:r>
            <w:fldChar w:fldCharType="separate"/>
          </w:r>
          <w:r>
            <w:rPr>
              <w:rStyle w:val="20"/>
              <w14:scene3d>
                <w14:lightRig w14:rig="threePt" w14:dir="t">
                  <w14:rot w14:lat="0" w14:lon="0" w14:rev="0"/>
                </w14:lightRig>
              </w14:scene3d>
            </w:rPr>
            <w:t>3.4.4</w:t>
          </w:r>
          <w:r>
            <w:rPr>
              <w:rStyle w:val="20"/>
            </w:rPr>
            <w:t xml:space="preserve"> 文档集</w:t>
          </w:r>
          <w:r>
            <w:tab/>
          </w:r>
          <w:r>
            <w:fldChar w:fldCharType="begin"/>
          </w:r>
          <w:r>
            <w:instrText xml:space="preserve"> PAGEREF _Toc66288839 \h </w:instrText>
          </w:r>
          <w:r>
            <w:fldChar w:fldCharType="separate"/>
          </w:r>
          <w:r>
            <w:t>48</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"_Toc66288840" </w:instrText>
          </w:r>
          <w:r>
            <w:fldChar w:fldCharType="separate"/>
          </w:r>
          <w:r>
            <w:rPr>
              <w:rStyle w:val="20"/>
              <w14:scene3d>
                <w14:lightRig w14:rig="threePt" w14:dir="t">
                  <w14:rot w14:lat="0" w14:lon="0" w14:rev="0"/>
                </w14:lightRig>
              </w14:scene3d>
            </w:rPr>
            <w:t>3.4.5</w:t>
          </w:r>
          <w:r>
            <w:rPr>
              <w:rStyle w:val="20"/>
            </w:rPr>
            <w:t xml:space="preserve"> SharedLink</w:t>
          </w:r>
          <w:r>
            <w:tab/>
          </w:r>
          <w:r>
            <w:fldChar w:fldCharType="begin"/>
          </w:r>
          <w:r>
            <w:instrText xml:space="preserve"> PAGEREF _Toc66288840 \h </w:instrText>
          </w:r>
          <w:r>
            <w:fldChar w:fldCharType="separate"/>
          </w:r>
          <w:r>
            <w:t>48</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"_Toc66288841" </w:instrText>
          </w:r>
          <w:r>
            <w:fldChar w:fldCharType="separate"/>
          </w:r>
          <w:r>
            <w:rPr>
              <w:rStyle w:val="20"/>
              <w14:scene3d>
                <w14:lightRig w14:rig="threePt" w14:dir="t">
                  <w14:rot w14:lat="0" w14:lon="0" w14:rev="0"/>
                </w14:lightRig>
              </w14:scene3d>
            </w:rPr>
            <w:t>3.4.6</w:t>
          </w:r>
          <w:r>
            <w:rPr>
              <w:rStyle w:val="20"/>
            </w:rPr>
            <w:t xml:space="preserve"> 内容集成开放框架</w:t>
          </w:r>
          <w:r>
            <w:tab/>
          </w:r>
          <w:r>
            <w:fldChar w:fldCharType="begin"/>
          </w:r>
          <w:r>
            <w:instrText xml:space="preserve"> PAGEREF _Toc66288841 \h </w:instrText>
          </w:r>
          <w:r>
            <w:fldChar w:fldCharType="separate"/>
          </w:r>
          <w:r>
            <w:t>48</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"_Toc66288842" </w:instrText>
          </w:r>
          <w:r>
            <w:fldChar w:fldCharType="separate"/>
          </w:r>
          <w:r>
            <w:rPr>
              <w:rStyle w:val="20"/>
              <w14:scene3d>
                <w14:lightRig w14:rig="threePt" w14:dir="t">
                  <w14:rot w14:lat="0" w14:lon="0" w14:rev="0"/>
                </w14:lightRig>
              </w14:scene3d>
            </w:rPr>
            <w:t>3.4.7</w:t>
          </w:r>
          <w:r>
            <w:rPr>
              <w:rStyle w:val="20"/>
            </w:rPr>
            <w:t xml:space="preserve"> 内容总线API</w:t>
          </w:r>
          <w:r>
            <w:tab/>
          </w:r>
          <w:r>
            <w:fldChar w:fldCharType="begin"/>
          </w:r>
          <w:r>
            <w:instrText xml:space="preserve"> PAGEREF _Toc66288842 \h </w:instrText>
          </w:r>
          <w:r>
            <w:fldChar w:fldCharType="separate"/>
          </w:r>
          <w:r>
            <w:t>49</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"_Toc66288843" </w:instrText>
          </w:r>
          <w:r>
            <w:fldChar w:fldCharType="separate"/>
          </w:r>
          <w:r>
            <w:rPr>
              <w:rStyle w:val="20"/>
              <w14:scene3d>
                <w14:lightRig w14:rig="threePt" w14:dir="t">
                  <w14:rot w14:lat="0" w14:lon="0" w14:rev="0"/>
                </w14:lightRig>
              </w14:scene3d>
            </w:rPr>
            <w:t>3.4.8</w:t>
          </w:r>
          <w:r>
            <w:rPr>
              <w:rStyle w:val="20"/>
            </w:rPr>
            <w:t xml:space="preserve"> 内容总线应用场景</w:t>
          </w:r>
          <w:r>
            <w:tab/>
          </w:r>
          <w:r>
            <w:fldChar w:fldCharType="begin"/>
          </w:r>
          <w:r>
            <w:instrText xml:space="preserve"> PAGEREF _Toc66288843 \h </w:instrText>
          </w:r>
          <w:r>
            <w:fldChar w:fldCharType="separate"/>
          </w:r>
          <w:r>
            <w:t>51</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"_Toc66288844" </w:instrText>
          </w:r>
          <w:r>
            <w:fldChar w:fldCharType="separate"/>
          </w:r>
          <w:r>
            <w:rPr>
              <w:rStyle w:val="20"/>
            </w:rPr>
            <w:t>3.5 全终端一致的用户体验</w:t>
          </w:r>
          <w:r>
            <w:tab/>
          </w:r>
          <w:r>
            <w:fldChar w:fldCharType="begin"/>
          </w:r>
          <w:r>
            <w:instrText xml:space="preserve"> PAGEREF _Toc66288844 \h </w:instrText>
          </w:r>
          <w:r>
            <w:fldChar w:fldCharType="separate"/>
          </w:r>
          <w:r>
            <w:t>52</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"_Toc66288845" </w:instrText>
          </w:r>
          <w:r>
            <w:fldChar w:fldCharType="separate"/>
          </w:r>
          <w:r>
            <w:rPr>
              <w:rStyle w:val="20"/>
              <w14:scene3d>
                <w14:lightRig w14:rig="threePt" w14:dir="t">
                  <w14:rot w14:lat="0" w14:lon="0" w14:rev="0"/>
                </w14:lightRig>
              </w14:scene3d>
            </w:rPr>
            <w:t>3.5.1</w:t>
          </w:r>
          <w:r>
            <w:rPr>
              <w:rStyle w:val="20"/>
            </w:rPr>
            <w:t xml:space="preserve"> 趋势和挑战</w:t>
          </w:r>
          <w:r>
            <w:tab/>
          </w:r>
          <w:r>
            <w:fldChar w:fldCharType="begin"/>
          </w:r>
          <w:r>
            <w:instrText xml:space="preserve"> PAGEREF _Toc66288845 \h </w:instrText>
          </w:r>
          <w:r>
            <w:fldChar w:fldCharType="separate"/>
          </w:r>
          <w:r>
            <w:t>52</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"_Toc66288846" </w:instrText>
          </w:r>
          <w:r>
            <w:fldChar w:fldCharType="separate"/>
          </w:r>
          <w:r>
            <w:rPr>
              <w:rStyle w:val="20"/>
              <w14:scene3d>
                <w14:lightRig w14:rig="threePt" w14:dir="t">
                  <w14:rot w14:lat="0" w14:lon="0" w14:rev="0"/>
                </w14:lightRig>
              </w14:scene3d>
            </w:rPr>
            <w:t>3.5.2</w:t>
          </w:r>
          <w:r>
            <w:rPr>
              <w:rStyle w:val="20"/>
            </w:rPr>
            <w:t xml:space="preserve"> 一致性目标</w:t>
          </w:r>
          <w:r>
            <w:tab/>
          </w:r>
          <w:r>
            <w:fldChar w:fldCharType="begin"/>
          </w:r>
          <w:r>
            <w:instrText xml:space="preserve"> PAGEREF _Toc66288846 \h </w:instrText>
          </w:r>
          <w:r>
            <w:fldChar w:fldCharType="separate"/>
          </w:r>
          <w:r>
            <w:t>53</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"_Toc66288847" </w:instrText>
          </w:r>
          <w:r>
            <w:fldChar w:fldCharType="separate"/>
          </w:r>
          <w:r>
            <w:rPr>
              <w:rStyle w:val="20"/>
              <w14:scene3d>
                <w14:lightRig w14:rig="threePt" w14:dir="t">
                  <w14:rot w14:lat="0" w14:lon="0" w14:rev="0"/>
                </w14:lightRig>
              </w14:scene3d>
            </w:rPr>
            <w:t>3.5.3</w:t>
          </w:r>
          <w:r>
            <w:rPr>
              <w:rStyle w:val="20"/>
            </w:rPr>
            <w:t xml:space="preserve"> 客户端系统的总体架构</w:t>
          </w:r>
          <w:r>
            <w:tab/>
          </w:r>
          <w:r>
            <w:fldChar w:fldCharType="begin"/>
          </w:r>
          <w:r>
            <w:instrText xml:space="preserve"> PAGEREF _Toc66288847 \h </w:instrText>
          </w:r>
          <w:r>
            <w:fldChar w:fldCharType="separate"/>
          </w:r>
          <w:r>
            <w:t>54</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"_Toc66288848" </w:instrText>
          </w:r>
          <w:r>
            <w:fldChar w:fldCharType="separate"/>
          </w:r>
          <w:r>
            <w:rPr>
              <w:rStyle w:val="20"/>
              <w14:scene3d>
                <w14:lightRig w14:rig="threePt" w14:dir="t">
                  <w14:rot w14:lat="0" w14:lon="0" w14:rev="0"/>
                </w14:lightRig>
              </w14:scene3d>
            </w:rPr>
            <w:t>3.5.4</w:t>
          </w:r>
          <w:r>
            <w:rPr>
              <w:rStyle w:val="20"/>
            </w:rPr>
            <w:t xml:space="preserve"> 主要场景</w:t>
          </w:r>
          <w:r>
            <w:tab/>
          </w:r>
          <w:r>
            <w:fldChar w:fldCharType="begin"/>
          </w:r>
          <w:r>
            <w:instrText xml:space="preserve"> PAGEREF _Toc66288848 \h </w:instrText>
          </w:r>
          <w:r>
            <w:fldChar w:fldCharType="separate"/>
          </w:r>
          <w:r>
            <w:t>55</w:t>
          </w:r>
          <w:r>
            <w:fldChar w:fldCharType="end"/>
          </w:r>
          <w:r>
            <w:fldChar w:fldCharType="end"/>
          </w:r>
        </w:p>
        <w:p>
          <w:pPr>
            <w:pStyle w:val="12"/>
            <w:rPr>
              <w:rFonts w:asciiTheme="minorHAnsi" w:hAnsiTheme="minorHAnsi" w:eastAsiaTheme="minorEastAsia"/>
              <w:b w:val="0"/>
              <w:color w:val="auto"/>
              <w:sz w:val="21"/>
              <w:szCs w:val="22"/>
            </w:rPr>
          </w:pPr>
          <w:r>
            <w:fldChar w:fldCharType="begin"/>
          </w:r>
          <w:r>
            <w:instrText xml:space="preserve"> HYPERLINK \l "_Toc66288849" </w:instrText>
          </w:r>
          <w:r>
            <w:fldChar w:fldCharType="separate"/>
          </w:r>
          <w:r>
            <w:rPr>
              <w:rStyle w:val="20"/>
              <w14:scene3d>
                <w14:lightRig w14:rig="threePt" w14:dir="t">
                  <w14:rot w14:lat="0" w14:lon="0" w14:rev="0"/>
                </w14:lightRig>
              </w14:scene3d>
            </w:rPr>
            <w:t>第4章</w:t>
          </w:r>
          <w:r>
            <w:rPr>
              <w:rStyle w:val="20"/>
            </w:rPr>
            <w:t xml:space="preserve"> AnyShare Family 7 内容数据飞轮架构</w:t>
          </w:r>
          <w:r>
            <w:tab/>
          </w:r>
          <w:r>
            <w:fldChar w:fldCharType="begin"/>
          </w:r>
          <w:r>
            <w:instrText xml:space="preserve"> PAGEREF _Toc66288849 \h </w:instrText>
          </w:r>
          <w:r>
            <w:fldChar w:fldCharType="separate"/>
          </w:r>
          <w:r>
            <w:t>59</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"_Toc66288850" </w:instrText>
          </w:r>
          <w:r>
            <w:fldChar w:fldCharType="separate"/>
          </w:r>
          <w:r>
            <w:rPr>
              <w:rStyle w:val="20"/>
            </w:rPr>
            <w:t>4.1 内容数据飞轮架构的关键能力</w:t>
          </w:r>
          <w:r>
            <w:tab/>
          </w:r>
          <w:r>
            <w:fldChar w:fldCharType="begin"/>
          </w:r>
          <w:r>
            <w:instrText xml:space="preserve"> PAGEREF _Toc66288850 \h </w:instrText>
          </w:r>
          <w:r>
            <w:fldChar w:fldCharType="separate"/>
          </w:r>
          <w:r>
            <w:t>59</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"_Toc66288851" </w:instrText>
          </w:r>
          <w:r>
            <w:fldChar w:fldCharType="separate"/>
          </w:r>
          <w:r>
            <w:rPr>
              <w:rStyle w:val="20"/>
            </w:rPr>
            <w:t>4.2 内容数据飞轮的架构优势</w:t>
          </w:r>
          <w:r>
            <w:tab/>
          </w:r>
          <w:r>
            <w:fldChar w:fldCharType="begin"/>
          </w:r>
          <w:r>
            <w:instrText xml:space="preserve"> PAGEREF _Toc66288851 \h </w:instrText>
          </w:r>
          <w:r>
            <w:fldChar w:fldCharType="separate"/>
          </w:r>
          <w:r>
            <w:t>59</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"_Toc66288852" </w:instrText>
          </w:r>
          <w:r>
            <w:fldChar w:fldCharType="separate"/>
          </w:r>
          <w:r>
            <w:rPr>
              <w:rStyle w:val="20"/>
            </w:rPr>
            <w:t>4.3 内容数据飞轮架构的主要功能</w:t>
          </w:r>
          <w:r>
            <w:tab/>
          </w:r>
          <w:r>
            <w:fldChar w:fldCharType="begin"/>
          </w:r>
          <w:r>
            <w:instrText xml:space="preserve"> PAGEREF _Toc66288852 \h </w:instrText>
          </w:r>
          <w:r>
            <w:fldChar w:fldCharType="separate"/>
          </w:r>
          <w:r>
            <w:t>60</w:t>
          </w:r>
          <w:r>
            <w:fldChar w:fldCharType="end"/>
          </w:r>
          <w:r>
            <w:fldChar w:fldCharType="end"/>
          </w:r>
        </w:p>
        <w:p>
          <w:pPr>
            <w:pStyle w:val="12"/>
            <w:rPr>
              <w:rFonts w:asciiTheme="minorHAnsi" w:hAnsiTheme="minorHAnsi" w:eastAsiaTheme="minorEastAsia"/>
              <w:b w:val="0"/>
              <w:color w:val="auto"/>
              <w:sz w:val="21"/>
              <w:szCs w:val="22"/>
            </w:rPr>
          </w:pPr>
          <w:r>
            <w:fldChar w:fldCharType="begin"/>
          </w:r>
          <w:r>
            <w:instrText xml:space="preserve"> HYPERLINK \l "_Toc66288853" </w:instrText>
          </w:r>
          <w:r>
            <w:fldChar w:fldCharType="separate"/>
          </w:r>
          <w:r>
            <w:rPr>
              <w:rStyle w:val="20"/>
              <w14:scene3d>
                <w14:lightRig w14:rig="threePt" w14:dir="t">
                  <w14:rot w14:lat="0" w14:lon="0" w14:rev="0"/>
                </w14:lightRig>
              </w14:scene3d>
            </w:rPr>
            <w:t>第5章</w:t>
          </w:r>
          <w:r>
            <w:rPr>
              <w:rStyle w:val="20"/>
            </w:rPr>
            <w:t xml:space="preserve"> AnyShare Family 7 的高可靠性</w:t>
          </w:r>
          <w:r>
            <w:tab/>
          </w:r>
          <w:r>
            <w:fldChar w:fldCharType="begin"/>
          </w:r>
          <w:r>
            <w:instrText xml:space="preserve"> PAGEREF _Toc66288853 \h </w:instrText>
          </w:r>
          <w:r>
            <w:fldChar w:fldCharType="separate"/>
          </w:r>
          <w:r>
            <w:t>63</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"_Toc66288854" </w:instrText>
          </w:r>
          <w:r>
            <w:fldChar w:fldCharType="separate"/>
          </w:r>
          <w:r>
            <w:rPr>
              <w:rStyle w:val="20"/>
            </w:rPr>
            <w:t>5.1 应用层可靠性技术</w:t>
          </w:r>
          <w:r>
            <w:tab/>
          </w:r>
          <w:r>
            <w:fldChar w:fldCharType="begin"/>
          </w:r>
          <w:r>
            <w:instrText xml:space="preserve"> PAGEREF _Toc66288854 \h </w:instrText>
          </w:r>
          <w:r>
            <w:fldChar w:fldCharType="separate"/>
          </w:r>
          <w:r>
            <w:t>63</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"_Toc66288855" </w:instrText>
          </w:r>
          <w:r>
            <w:fldChar w:fldCharType="separate"/>
          </w:r>
          <w:r>
            <w:rPr>
              <w:rStyle w:val="20"/>
            </w:rPr>
            <w:t>5.2 数据库可靠性技术</w:t>
          </w:r>
          <w:r>
            <w:tab/>
          </w:r>
          <w:r>
            <w:fldChar w:fldCharType="begin"/>
          </w:r>
          <w:r>
            <w:instrText xml:space="preserve"> PAGEREF _Toc66288855 \h </w:instrText>
          </w:r>
          <w:r>
            <w:fldChar w:fldCharType="separate"/>
          </w:r>
          <w:r>
            <w:t>66</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"_Toc66288856" </w:instrText>
          </w:r>
          <w:r>
            <w:fldChar w:fldCharType="separate"/>
          </w:r>
          <w:r>
            <w:rPr>
              <w:rStyle w:val="20"/>
            </w:rPr>
            <w:t>5.3 存储可靠性技术</w:t>
          </w:r>
          <w:r>
            <w:tab/>
          </w:r>
          <w:r>
            <w:fldChar w:fldCharType="begin"/>
          </w:r>
          <w:r>
            <w:instrText xml:space="preserve"> PAGEREF _Toc66288856 \h </w:instrText>
          </w:r>
          <w:r>
            <w:fldChar w:fldCharType="separate"/>
          </w:r>
          <w:r>
            <w:t>67</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"_Toc66288857" </w:instrText>
          </w:r>
          <w:r>
            <w:fldChar w:fldCharType="separate"/>
          </w:r>
          <w:r>
            <w:rPr>
              <w:rStyle w:val="20"/>
            </w:rPr>
            <w:t>5.4 系统可靠性技术</w:t>
          </w:r>
          <w:r>
            <w:tab/>
          </w:r>
          <w:r>
            <w:fldChar w:fldCharType="begin"/>
          </w:r>
          <w:r>
            <w:instrText xml:space="preserve"> PAGEREF _Toc66288857 \h </w:instrText>
          </w:r>
          <w:r>
            <w:fldChar w:fldCharType="separate"/>
          </w:r>
          <w:r>
            <w:t>69</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"_Toc66288858" </w:instrText>
          </w:r>
          <w:r>
            <w:fldChar w:fldCharType="separate"/>
          </w:r>
          <w:r>
            <w:rPr>
              <w:rStyle w:val="20"/>
            </w:rPr>
            <w:t>5.5 数据的可靠性技术</w:t>
          </w:r>
          <w:r>
            <w:tab/>
          </w:r>
          <w:r>
            <w:fldChar w:fldCharType="begin"/>
          </w:r>
          <w:r>
            <w:instrText xml:space="preserve"> PAGEREF _Toc66288858 \h </w:instrText>
          </w:r>
          <w:r>
            <w:fldChar w:fldCharType="separate"/>
          </w:r>
          <w:r>
            <w:t>70</w:t>
          </w:r>
          <w:r>
            <w:fldChar w:fldCharType="end"/>
          </w:r>
          <w:r>
            <w:fldChar w:fldCharType="end"/>
          </w:r>
        </w:p>
        <w:p>
          <w:pPr>
            <w:pStyle w:val="12"/>
            <w:rPr>
              <w:rFonts w:asciiTheme="minorHAnsi" w:hAnsiTheme="minorHAnsi" w:eastAsiaTheme="minorEastAsia"/>
              <w:b w:val="0"/>
              <w:color w:val="auto"/>
              <w:sz w:val="21"/>
              <w:szCs w:val="22"/>
            </w:rPr>
          </w:pPr>
          <w:r>
            <w:fldChar w:fldCharType="begin"/>
          </w:r>
          <w:r>
            <w:instrText xml:space="preserve"> HYPERLINK \l "_Toc66288859" </w:instrText>
          </w:r>
          <w:r>
            <w:fldChar w:fldCharType="separate"/>
          </w:r>
          <w:r>
            <w:rPr>
              <w:rStyle w:val="20"/>
              <w14:scene3d>
                <w14:lightRig w14:rig="threePt" w14:dir="t">
                  <w14:rot w14:lat="0" w14:lon="0" w14:rev="0"/>
                </w14:lightRig>
              </w14:scene3d>
            </w:rPr>
            <w:t>第6章</w:t>
          </w:r>
          <w:r>
            <w:rPr>
              <w:rStyle w:val="20"/>
            </w:rPr>
            <w:t xml:space="preserve"> 如何基于AnyShare Family 7开发</w:t>
          </w:r>
          <w:r>
            <w:tab/>
          </w:r>
          <w:r>
            <w:fldChar w:fldCharType="begin"/>
          </w:r>
          <w:r>
            <w:instrText xml:space="preserve"> PAGEREF _Toc66288859 \h </w:instrText>
          </w:r>
          <w:r>
            <w:fldChar w:fldCharType="separate"/>
          </w:r>
          <w:r>
            <w:t>73</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"_Toc66288860" </w:instrText>
          </w:r>
          <w:r>
            <w:fldChar w:fldCharType="separate"/>
          </w:r>
          <w:r>
            <w:rPr>
              <w:rStyle w:val="20"/>
            </w:rPr>
            <w:t>6.1 AnyShare内容总线API</w:t>
          </w:r>
          <w:r>
            <w:tab/>
          </w:r>
          <w:r>
            <w:fldChar w:fldCharType="begin"/>
          </w:r>
          <w:r>
            <w:instrText xml:space="preserve"> PAGEREF _Toc66288860 \h </w:instrText>
          </w:r>
          <w:r>
            <w:fldChar w:fldCharType="separate"/>
          </w:r>
          <w:r>
            <w:t>73</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"_Toc66288861" </w:instrText>
          </w:r>
          <w:r>
            <w:fldChar w:fldCharType="separate"/>
          </w:r>
          <w:r>
            <w:rPr>
              <w:rStyle w:val="20"/>
            </w:rPr>
            <w:t>6.2 AnyShare Web Widget框架</w:t>
          </w:r>
          <w:r>
            <w:tab/>
          </w:r>
          <w:r>
            <w:fldChar w:fldCharType="begin"/>
          </w:r>
          <w:r>
            <w:instrText xml:space="preserve"> PAGEREF _Toc66288861 \h </w:instrText>
          </w:r>
          <w:r>
            <w:fldChar w:fldCharType="separate"/>
          </w:r>
          <w:r>
            <w:t>73</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"_Toc66288862" </w:instrText>
          </w:r>
          <w:r>
            <w:fldChar w:fldCharType="separate"/>
          </w:r>
          <w:r>
            <w:rPr>
              <w:rStyle w:val="20"/>
            </w:rPr>
            <w:t>6.3 移动Web</w:t>
          </w:r>
          <w:r>
            <w:tab/>
          </w:r>
          <w:r>
            <w:fldChar w:fldCharType="begin"/>
          </w:r>
          <w:r>
            <w:instrText xml:space="preserve"> PAGEREF _Toc66288862 \h </w:instrText>
          </w:r>
          <w:r>
            <w:fldChar w:fldCharType="separate"/>
          </w:r>
          <w:r>
            <w:t>73</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"_Toc66288863" </w:instrText>
          </w:r>
          <w:r>
            <w:fldChar w:fldCharType="separate"/>
          </w:r>
          <w:r>
            <w:rPr>
              <w:rStyle w:val="20"/>
            </w:rPr>
            <w:t>6.4 爱数AnyShare集成开发服务</w:t>
          </w:r>
          <w:r>
            <w:tab/>
          </w:r>
          <w:r>
            <w:fldChar w:fldCharType="begin"/>
          </w:r>
          <w:r>
            <w:instrText xml:space="preserve"> PAGEREF _Toc66288863 \h </w:instrText>
          </w:r>
          <w:r>
            <w:fldChar w:fldCharType="separate"/>
          </w:r>
          <w:r>
            <w:t>73</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"_Toc66288864" </w:instrText>
          </w:r>
          <w:r>
            <w:fldChar w:fldCharType="separate"/>
          </w:r>
          <w:r>
            <w:rPr>
              <w:rStyle w:val="20"/>
            </w:rPr>
            <w:t>6.5 开发者社区</w:t>
          </w:r>
          <w:r>
            <w:tab/>
          </w:r>
          <w:r>
            <w:fldChar w:fldCharType="begin"/>
          </w:r>
          <w:r>
            <w:instrText xml:space="preserve"> PAGEREF _Toc66288864 \h </w:instrText>
          </w:r>
          <w:r>
            <w:fldChar w:fldCharType="separate"/>
          </w:r>
          <w:r>
            <w:t>74</w:t>
          </w:r>
          <w:r>
            <w:fldChar w:fldCharType="end"/>
          </w:r>
          <w:r>
            <w:fldChar w:fldCharType="end"/>
          </w:r>
        </w:p>
        <w:p>
          <w:pPr>
            <w:pStyle w:val="12"/>
            <w:rPr>
              <w:rFonts w:asciiTheme="minorHAnsi" w:hAnsiTheme="minorHAnsi" w:eastAsiaTheme="minorEastAsia"/>
              <w:b w:val="0"/>
              <w:color w:val="auto"/>
              <w:sz w:val="21"/>
              <w:szCs w:val="22"/>
            </w:rPr>
          </w:pPr>
          <w:r>
            <w:fldChar w:fldCharType="begin"/>
          </w:r>
          <w:r>
            <w:instrText xml:space="preserve"> HYPERLINK \l "_Toc66288865" </w:instrText>
          </w:r>
          <w:r>
            <w:fldChar w:fldCharType="separate"/>
          </w:r>
          <w:r>
            <w:rPr>
              <w:rStyle w:val="20"/>
              <w14:scene3d>
                <w14:lightRig w14:rig="threePt" w14:dir="t">
                  <w14:rot w14:lat="0" w14:lon="0" w14:rev="0"/>
                </w14:lightRig>
              </w14:scene3d>
            </w:rPr>
            <w:t>第7章</w:t>
          </w:r>
          <w:r>
            <w:rPr>
              <w:rStyle w:val="20"/>
            </w:rPr>
            <w:t xml:space="preserve"> 如何部署AnyShare Family 7</w:t>
          </w:r>
          <w:r>
            <w:tab/>
          </w:r>
          <w:r>
            <w:fldChar w:fldCharType="begin"/>
          </w:r>
          <w:r>
            <w:instrText xml:space="preserve"> PAGEREF _Toc66288865 \h </w:instrText>
          </w:r>
          <w:r>
            <w:fldChar w:fldCharType="separate"/>
          </w:r>
          <w:r>
            <w:t>75</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"_Toc66288866" </w:instrText>
          </w:r>
          <w:r>
            <w:fldChar w:fldCharType="separate"/>
          </w:r>
          <w:r>
            <w:rPr>
              <w:rStyle w:val="20"/>
            </w:rPr>
            <w:t>7.1 AnyShare Family 7 服务模块化设计</w:t>
          </w:r>
          <w:r>
            <w:tab/>
          </w:r>
          <w:r>
            <w:fldChar w:fldCharType="begin"/>
          </w:r>
          <w:r>
            <w:instrText xml:space="preserve"> PAGEREF _Toc66288866 \h </w:instrText>
          </w:r>
          <w:r>
            <w:fldChar w:fldCharType="separate"/>
          </w:r>
          <w:r>
            <w:t>75</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"_Toc66288867" </w:instrText>
          </w:r>
          <w:r>
            <w:fldChar w:fldCharType="separate"/>
          </w:r>
          <w:r>
            <w:rPr>
              <w:rStyle w:val="20"/>
            </w:rPr>
            <w:t>7.2 AnyShare Family 7 服务模块化部署架构</w:t>
          </w:r>
          <w:r>
            <w:tab/>
          </w:r>
          <w:r>
            <w:fldChar w:fldCharType="begin"/>
          </w:r>
          <w:r>
            <w:instrText xml:space="preserve"> PAGEREF _Toc66288867 \h </w:instrText>
          </w:r>
          <w:r>
            <w:fldChar w:fldCharType="separate"/>
          </w:r>
          <w:r>
            <w:t>76</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"_Toc66288868" </w:instrText>
          </w:r>
          <w:r>
            <w:fldChar w:fldCharType="separate"/>
          </w:r>
          <w:r>
            <w:rPr>
              <w:rStyle w:val="20"/>
              <w14:scene3d>
                <w14:lightRig w14:rig="threePt" w14:dir="t">
                  <w14:rot w14:lat="0" w14:lon="0" w14:rev="0"/>
                </w14:lightRig>
              </w14:scene3d>
            </w:rPr>
            <w:t>7.2.1</w:t>
          </w:r>
          <w:r>
            <w:rPr>
              <w:rStyle w:val="20"/>
            </w:rPr>
            <w:t xml:space="preserve"> 海量数据的模块化部署</w:t>
          </w:r>
          <w:r>
            <w:tab/>
          </w:r>
          <w:r>
            <w:fldChar w:fldCharType="begin"/>
          </w:r>
          <w:r>
            <w:instrText xml:space="preserve"> PAGEREF _Toc66288868 \h </w:instrText>
          </w:r>
          <w:r>
            <w:fldChar w:fldCharType="separate"/>
          </w:r>
          <w:r>
            <w:t>77</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"_Toc66288869" </w:instrText>
          </w:r>
          <w:r>
            <w:fldChar w:fldCharType="separate"/>
          </w:r>
          <w:r>
            <w:rPr>
              <w:rStyle w:val="20"/>
              <w14:scene3d>
                <w14:lightRig w14:rig="threePt" w14:dir="t">
                  <w14:rot w14:lat="0" w14:lon="0" w14:rev="0"/>
                </w14:lightRig>
              </w14:scene3d>
            </w:rPr>
            <w:t>7.2.2</w:t>
          </w:r>
          <w:r>
            <w:rPr>
              <w:rStyle w:val="20"/>
            </w:rPr>
            <w:t xml:space="preserve"> 私有云多对象存储部署</w:t>
          </w:r>
          <w:r>
            <w:tab/>
          </w:r>
          <w:r>
            <w:fldChar w:fldCharType="begin"/>
          </w:r>
          <w:r>
            <w:instrText xml:space="preserve"> PAGEREF _Toc66288869 \h </w:instrText>
          </w:r>
          <w:r>
            <w:fldChar w:fldCharType="separate"/>
          </w:r>
          <w:r>
            <w:t>78</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"_Toc66288870" </w:instrText>
          </w:r>
          <w:r>
            <w:fldChar w:fldCharType="separate"/>
          </w:r>
          <w:r>
            <w:rPr>
              <w:rStyle w:val="20"/>
              <w14:scene3d>
                <w14:lightRig w14:rig="threePt" w14:dir="t">
                  <w14:rot w14:lat="0" w14:lon="0" w14:rev="0"/>
                </w14:lightRig>
              </w14:scene3d>
            </w:rPr>
            <w:t>7.2.3</w:t>
          </w:r>
          <w:r>
            <w:rPr>
              <w:rStyle w:val="20"/>
            </w:rPr>
            <w:t xml:space="preserve"> 混合云多对象存储部署（管理控制台部署在私有云）</w:t>
          </w:r>
          <w:r>
            <w:tab/>
          </w:r>
          <w:r>
            <w:fldChar w:fldCharType="begin"/>
          </w:r>
          <w:r>
            <w:instrText xml:space="preserve"> PAGEREF _Toc66288870 \h </w:instrText>
          </w:r>
          <w:r>
            <w:fldChar w:fldCharType="separate"/>
          </w:r>
          <w:r>
            <w:t>79</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"_Toc66288871" </w:instrText>
          </w:r>
          <w:r>
            <w:fldChar w:fldCharType="separate"/>
          </w:r>
          <w:r>
            <w:rPr>
              <w:rStyle w:val="20"/>
              <w14:scene3d>
                <w14:lightRig w14:rig="threePt" w14:dir="t">
                  <w14:rot w14:lat="0" w14:lon="0" w14:rev="0"/>
                </w14:lightRig>
              </w14:scene3d>
            </w:rPr>
            <w:t>7.2.4</w:t>
          </w:r>
          <w:r>
            <w:rPr>
              <w:rStyle w:val="20"/>
            </w:rPr>
            <w:t xml:space="preserve"> 混合云多对象存储部署（管理控制台部署在公有云）</w:t>
          </w:r>
          <w:r>
            <w:tab/>
          </w:r>
          <w:r>
            <w:fldChar w:fldCharType="begin"/>
          </w:r>
          <w:r>
            <w:instrText xml:space="preserve"> PAGEREF _Toc66288871 \h </w:instrText>
          </w:r>
          <w:r>
            <w:fldChar w:fldCharType="separate"/>
          </w:r>
          <w:r>
            <w:t>80</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"_Toc66288872" </w:instrText>
          </w:r>
          <w:r>
            <w:fldChar w:fldCharType="separate"/>
          </w:r>
          <w:r>
            <w:rPr>
              <w:rStyle w:val="20"/>
              <w14:scene3d>
                <w14:lightRig w14:rig="threePt" w14:dir="t">
                  <w14:rot w14:lat="0" w14:lon="0" w14:rev="0"/>
                </w14:lightRig>
              </w14:scene3d>
            </w:rPr>
            <w:t>7.2.5</w:t>
          </w:r>
          <w:r>
            <w:rPr>
              <w:rStyle w:val="20"/>
            </w:rPr>
            <w:t xml:space="preserve"> 多文档域部署</w:t>
          </w:r>
          <w:r>
            <w:tab/>
          </w:r>
          <w:r>
            <w:fldChar w:fldCharType="begin"/>
          </w:r>
          <w:r>
            <w:instrText xml:space="preserve"> PAGEREF _Toc66288872 \h </w:instrText>
          </w:r>
          <w:r>
            <w:fldChar w:fldCharType="separate"/>
          </w:r>
          <w:r>
            <w:t>81</w:t>
          </w:r>
          <w:r>
            <w:fldChar w:fldCharType="end"/>
          </w:r>
          <w:r>
            <w:fldChar w:fldCharType="end"/>
          </w:r>
        </w:p>
        <w:p>
          <w:pPr>
            <w:pStyle w:val="8"/>
            <w:tabs>
              <w:tab w:val="right" w:leader="dot" w:pos="9736"/>
            </w:tabs>
            <w:spacing w:after="156"/>
            <w:ind w:left="660"/>
            <w:rPr>
              <w:rFonts w:asciiTheme="minorHAnsi" w:hAnsiTheme="minorHAnsi" w:eastAsiaTheme="minorEastAsia"/>
              <w:color w:val="auto"/>
              <w:sz w:val="21"/>
              <w:szCs w:val="22"/>
            </w:rPr>
          </w:pPr>
          <w:r>
            <w:fldChar w:fldCharType="begin"/>
          </w:r>
          <w:r>
            <w:instrText xml:space="preserve"> HYPERLINK \l "_Toc66288873" </w:instrText>
          </w:r>
          <w:r>
            <w:fldChar w:fldCharType="separate"/>
          </w:r>
          <w:r>
            <w:rPr>
              <w:rStyle w:val="20"/>
              <w14:scene3d>
                <w14:lightRig w14:rig="threePt" w14:dir="t">
                  <w14:rot w14:lat="0" w14:lon="0" w14:rev="0"/>
                </w14:lightRig>
              </w14:scene3d>
            </w:rPr>
            <w:t>7.2.6</w:t>
          </w:r>
          <w:r>
            <w:rPr>
              <w:rStyle w:val="20"/>
            </w:rPr>
            <w:t xml:space="preserve"> 高性能备份恢复部署</w:t>
          </w:r>
          <w:r>
            <w:tab/>
          </w:r>
          <w:r>
            <w:fldChar w:fldCharType="begin"/>
          </w:r>
          <w:r>
            <w:instrText xml:space="preserve"> PAGEREF _Toc66288873 \h </w:instrText>
          </w:r>
          <w:r>
            <w:fldChar w:fldCharType="separate"/>
          </w:r>
          <w:r>
            <w:t>82</w:t>
          </w:r>
          <w:r>
            <w:fldChar w:fldCharType="end"/>
          </w:r>
          <w:r>
            <w:fldChar w:fldCharType="end"/>
          </w:r>
        </w:p>
        <w:p>
          <w:pPr>
            <w:pStyle w:val="14"/>
            <w:tabs>
              <w:tab w:val="right" w:leader="dot" w:pos="9736"/>
            </w:tabs>
            <w:spacing w:after="156"/>
            <w:ind w:left="440"/>
            <w:rPr>
              <w:rFonts w:asciiTheme="minorHAnsi" w:hAnsiTheme="minorHAnsi" w:eastAsiaTheme="minorEastAsia"/>
              <w:color w:val="auto"/>
              <w:sz w:val="21"/>
              <w:szCs w:val="22"/>
            </w:rPr>
          </w:pPr>
          <w:r>
            <w:fldChar w:fldCharType="begin"/>
          </w:r>
          <w:r>
            <w:instrText xml:space="preserve"> HYPERLINK \l "_Toc66288874" </w:instrText>
          </w:r>
          <w:r>
            <w:fldChar w:fldCharType="separate"/>
          </w:r>
          <w:r>
            <w:rPr>
              <w:rStyle w:val="20"/>
            </w:rPr>
            <w:t>7.3 模块化部署的价值</w:t>
          </w:r>
          <w:r>
            <w:tab/>
          </w:r>
          <w:r>
            <w:fldChar w:fldCharType="begin"/>
          </w:r>
          <w:r>
            <w:instrText xml:space="preserve"> PAGEREF _Toc66288874 \h </w:instrText>
          </w:r>
          <w:r>
            <w:fldChar w:fldCharType="separate"/>
          </w:r>
          <w:r>
            <w:t>82</w:t>
          </w:r>
          <w:r>
            <w:fldChar w:fldCharType="end"/>
          </w:r>
          <w:r>
            <w:fldChar w:fldCharType="end"/>
          </w:r>
        </w:p>
        <w:p>
          <w:pPr>
            <w:pStyle w:val="12"/>
            <w:rPr>
              <w:rFonts w:asciiTheme="minorHAnsi" w:hAnsiTheme="minorHAnsi" w:eastAsiaTheme="minorEastAsia"/>
              <w:b w:val="0"/>
              <w:color w:val="auto"/>
              <w:sz w:val="21"/>
              <w:szCs w:val="22"/>
            </w:rPr>
          </w:pPr>
          <w:r>
            <w:fldChar w:fldCharType="begin"/>
          </w:r>
          <w:r>
            <w:instrText xml:space="preserve"> HYPERLINK \l "_Toc66288875" </w:instrText>
          </w:r>
          <w:r>
            <w:fldChar w:fldCharType="separate"/>
          </w:r>
          <w:r>
            <w:rPr>
              <w:rStyle w:val="20"/>
              <w14:scene3d>
                <w14:lightRig w14:rig="threePt" w14:dir="t">
                  <w14:rot w14:lat="0" w14:lon="0" w14:rev="0"/>
                </w14:lightRig>
              </w14:scene3d>
            </w:rPr>
            <w:t>第8章</w:t>
          </w:r>
          <w:r>
            <w:rPr>
              <w:rStyle w:val="20"/>
            </w:rPr>
            <w:t xml:space="preserve"> 总结</w:t>
          </w:r>
          <w:r>
            <w:tab/>
          </w:r>
          <w:r>
            <w:fldChar w:fldCharType="begin"/>
          </w:r>
          <w:r>
            <w:instrText xml:space="preserve"> PAGEREF _Toc66288875 \h </w:instrText>
          </w:r>
          <w:r>
            <w:fldChar w:fldCharType="separate"/>
          </w:r>
          <w:r>
            <w:t>83</w:t>
          </w:r>
          <w:r>
            <w:fldChar w:fldCharType="end"/>
          </w:r>
          <w:r>
            <w:fldChar w:fldCharType="end"/>
          </w:r>
        </w:p>
        <w:p>
          <w:pPr>
            <w:pStyle w:val="12"/>
            <w:rPr>
              <w:rFonts w:asciiTheme="minorHAnsi" w:hAnsiTheme="minorHAnsi" w:eastAsiaTheme="minorEastAsia"/>
              <w:b w:val="0"/>
              <w:color w:val="auto"/>
              <w:sz w:val="21"/>
              <w:szCs w:val="22"/>
            </w:rPr>
          </w:pPr>
          <w:r>
            <w:fldChar w:fldCharType="begin"/>
          </w:r>
          <w:r>
            <w:instrText xml:space="preserve"> HYPERLINK \l "_Toc66288876" </w:instrText>
          </w:r>
          <w:r>
            <w:fldChar w:fldCharType="separate"/>
          </w:r>
          <w:r>
            <w:rPr>
              <w:rStyle w:val="20"/>
              <w14:scene3d>
                <w14:lightRig w14:rig="threePt" w14:dir="t">
                  <w14:rot w14:lat="0" w14:lon="0" w14:rev="0"/>
                </w14:lightRig>
              </w14:scene3d>
            </w:rPr>
            <w:t>第9章</w:t>
          </w:r>
          <w:r>
            <w:rPr>
              <w:rStyle w:val="20"/>
            </w:rPr>
            <w:t xml:space="preserve"> 其它资源</w:t>
          </w:r>
          <w:r>
            <w:tab/>
          </w:r>
          <w:r>
            <w:fldChar w:fldCharType="begin"/>
          </w:r>
          <w:r>
            <w:instrText xml:space="preserve"> PAGEREF _Toc66288876 \h </w:instrText>
          </w:r>
          <w:r>
            <w:fldChar w:fldCharType="separate"/>
          </w:r>
          <w:r>
            <w:t>84</w:t>
          </w:r>
          <w:r>
            <w:fldChar w:fldCharType="end"/>
          </w:r>
          <w:r>
            <w:fldChar w:fldCharType="end"/>
          </w:r>
        </w:p>
        <w:p>
          <w:pPr>
            <w:pStyle w:val="13"/>
            <w:tabs>
              <w:tab w:val="right" w:leader="dot" w:pos="9736"/>
            </w:tabs>
            <w:spacing w:after="156"/>
            <w:ind w:left="880"/>
            <w:rPr>
              <w:rFonts w:cs="Arial"/>
            </w:rPr>
            <w:sectPr>
              <w:headerReference r:id="rId9" w:type="first"/>
              <w:footerReference r:id="rId12" w:type="first"/>
              <w:headerReference r:id="rId7" w:type="default"/>
              <w:footerReference r:id="rId10" w:type="default"/>
              <w:headerReference r:id="rId8" w:type="even"/>
              <w:footerReference r:id="rId11" w:type="even"/>
              <w:pgSz w:w="11906" w:h="16838"/>
              <w:pgMar w:top="1440" w:right="1080" w:bottom="1440" w:left="1080" w:header="851" w:footer="992" w:gutter="0"/>
              <w:cols w:space="425" w:num="1"/>
              <w:docGrid w:type="lines" w:linePitch="312" w:charSpace="0"/>
            </w:sectPr>
          </w:pPr>
          <w:r>
            <w:rPr>
              <w:rFonts w:cs="Arial"/>
              <w:b/>
            </w:rPr>
            <w:fldChar w:fldCharType="end"/>
          </w:r>
        </w:p>
      </w:sdtContent>
    </w:sdt>
    <w:p>
      <w:pPr>
        <w:pStyle w:val="16"/>
        <w:spacing w:after="156"/>
        <w:rPr>
          <w:rFonts w:cs="Arial"/>
        </w:rPr>
      </w:pPr>
      <w:bookmarkStart w:id="1" w:name="_Toc66288806"/>
      <w:r>
        <w:rPr>
          <w:rFonts w:cs="Arial"/>
        </w:rPr>
        <w:t>版权声明</w:t>
      </w:r>
      <w:bookmarkEnd w:id="1"/>
    </w:p>
    <w:p>
      <w:pPr>
        <w:spacing w:after="156"/>
        <w:ind w:firstLine="440"/>
        <w:rPr>
          <w:rFonts w:cs="Arial"/>
        </w:rPr>
      </w:pPr>
      <w:r>
        <w:rPr>
          <w:rFonts w:cs="Arial"/>
        </w:rPr>
        <w:t>版权所有 ©2006 - 2021上海爱数信息技</w:t>
      </w:r>
      <w:del w:id="0" w:author="李勇-AS（Let）" w:date="2025-07-10T13:45:09Z">
        <w:r>
          <w:rPr>
            <w:rFonts w:cs="Arial"/>
          </w:rPr>
          <w:delText>术股</w:delText>
        </w:r>
      </w:del>
      <w:r>
        <w:rPr>
          <w:rFonts w:cs="Arial"/>
        </w:rPr>
        <w:t>份有限公司 保留一切权利。</w:t>
      </w:r>
    </w:p>
    <w:p>
      <w:pPr>
        <w:spacing w:after="156"/>
        <w:ind w:firstLine="440"/>
        <w:rPr>
          <w:rFonts w:cs="Arial"/>
          <w:b/>
        </w:rPr>
      </w:pPr>
      <w:r>
        <w:rPr>
          <w:rFonts w:cs="Arial"/>
          <w:b/>
        </w:rPr>
        <w:t>商标声明</w:t>
      </w:r>
    </w:p>
    <w:p>
      <w:pPr>
        <w:spacing w:after="156"/>
        <w:ind w:firstLine="1760" w:firstLineChars="800"/>
        <w:rPr>
          <w:rFonts w:cs="Arial"/>
        </w:rPr>
      </w:pPr>
      <w:r>
        <w:rPr>
          <w:rFonts w:cs="Arial"/>
        </w:rPr>
        <w:drawing>
          <wp:anchor distT="0" distB="0" distL="114300" distR="114300" simplePos="0" relativeHeight="251660288" behindDoc="1" locked="0" layoutInCell="1" allowOverlap="1">
            <wp:simplePos x="0" y="0"/>
            <wp:positionH relativeFrom="column">
              <wp:posOffset>183515</wp:posOffset>
            </wp:positionH>
            <wp:positionV relativeFrom="paragraph">
              <wp:posOffset>106045</wp:posOffset>
            </wp:positionV>
            <wp:extent cx="980440" cy="206375"/>
            <wp:effectExtent l="0" t="0" r="0" b="3175"/>
            <wp:wrapNone/>
            <wp:docPr id="12" name="图片 12"/>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80125" cy="206658"/>
                    </a:xfrm>
                    <a:prstGeom prst="rect">
                      <a:avLst/>
                    </a:prstGeom>
                  </pic:spPr>
                </pic:pic>
              </a:graphicData>
            </a:graphic>
          </wp:anchor>
        </w:drawing>
      </w:r>
      <w:r>
        <w:rPr>
          <w:rFonts w:cs="Arial"/>
        </w:rPr>
        <w:t>和其他爱数商标均为上海爱数</w:t>
      </w:r>
      <w:del w:id="1" w:author="李勇-AS（Let）" w:date="2025-07-10T13:45:12Z">
        <w:bookmarkStart w:id="89" w:name="_GoBack"/>
        <w:bookmarkEnd w:id="89"/>
        <w:r>
          <w:rPr>
            <w:rFonts w:cs="Arial"/>
          </w:rPr>
          <w:delText>信息技</w:delText>
        </w:r>
      </w:del>
      <w:r>
        <w:rPr>
          <w:rFonts w:cs="Arial"/>
        </w:rPr>
        <w:t>术股份有限公司的注册商标。</w:t>
      </w:r>
    </w:p>
    <w:p>
      <w:pPr>
        <w:spacing w:after="156"/>
        <w:ind w:firstLine="440"/>
        <w:rPr>
          <w:rFonts w:cs="Arial"/>
        </w:rPr>
      </w:pPr>
      <w:r>
        <w:rPr>
          <w:rFonts w:cs="Arial"/>
        </w:rPr>
        <w:t>本文档提及的其他所有商标或注册商标，由其各自的所有者拥有。</w:t>
      </w:r>
    </w:p>
    <w:p>
      <w:pPr>
        <w:spacing w:after="156"/>
        <w:ind w:firstLine="440"/>
        <w:rPr>
          <w:rFonts w:cs="Arial"/>
          <w:b/>
        </w:rPr>
      </w:pPr>
      <w:r>
        <w:rPr>
          <w:rFonts w:cs="Arial"/>
          <w:b/>
        </w:rPr>
        <w:t>注意</w:t>
      </w:r>
    </w:p>
    <w:p>
      <w:pPr>
        <w:spacing w:after="156"/>
        <w:ind w:firstLine="440"/>
        <w:rPr>
          <w:rFonts w:cs="Arial"/>
        </w:rPr>
      </w:pPr>
      <w:r>
        <w:rPr>
          <w:rFonts w:cs="Arial"/>
        </w:rPr>
        <w:t>未经本公司书面许可，任何单位或个人不得以任何形式，复制、摘抄、和传播本文档内容的部分或全部。</w:t>
      </w:r>
    </w:p>
    <w:p>
      <w:pPr>
        <w:spacing w:after="156"/>
        <w:ind w:firstLine="440"/>
        <w:rPr>
          <w:rFonts w:cs="Arial"/>
        </w:rPr>
      </w:pPr>
      <w:r>
        <w:rPr>
          <w:rFonts w:cs="Arial"/>
        </w:rPr>
        <w:t>由于产品版本升级或其他原因，本文档将不定期进行更新，可能增删和修改内容。本文档仅作为使用指导，文档中的所有信息和建议不构成任何明示或暗示的担保。修订内容将合并到新的文档版本中，如有更改恕不另行通知。</w:t>
      </w:r>
    </w:p>
    <w:p>
      <w:pPr>
        <w:widowControl/>
        <w:spacing w:after="0" w:afterLines="0" w:line="240" w:lineRule="auto"/>
        <w:ind w:firstLine="0" w:firstLineChars="0"/>
        <w:rPr>
          <w:rFonts w:cs="Arial"/>
        </w:rPr>
      </w:pPr>
      <w:r>
        <w:rPr>
          <w:rFonts w:cs="Arial"/>
        </w:rPr>
        <w:br w:type="page"/>
      </w:r>
    </w:p>
    <w:p>
      <w:pPr>
        <w:pStyle w:val="16"/>
        <w:spacing w:after="156"/>
        <w:rPr>
          <w:rFonts w:cs="Arial"/>
        </w:rPr>
      </w:pPr>
      <w:bookmarkStart w:id="2" w:name="_Toc66288807"/>
      <w:bookmarkStart w:id="3" w:name="_Toc49348777"/>
      <w:bookmarkStart w:id="4" w:name="_Toc45374831"/>
      <w:bookmarkStart w:id="5" w:name="_Toc36295305"/>
      <w:r>
        <w:rPr>
          <w:rFonts w:cs="Arial"/>
        </w:rPr>
        <w:t>前 言</w:t>
      </w:r>
      <w:bookmarkEnd w:id="2"/>
      <w:bookmarkEnd w:id="3"/>
    </w:p>
    <w:p>
      <w:pPr>
        <w:spacing w:after="156"/>
        <w:ind w:firstLine="440"/>
      </w:pPr>
      <w:r>
        <w:rPr>
          <w:rFonts w:cs="Arial"/>
        </w:rPr>
        <w:t>感谢您选用爱数内产品。本文档包</w:t>
      </w:r>
      <w:del w:id="2" w:author="李勇-AS（Let）" w:date="2025-07-10T13:43:56Z">
        <w:r>
          <w:rPr>
            <w:rFonts w:cs="Arial"/>
          </w:rPr>
          <w:delText>含智</w:delText>
        </w:r>
      </w:del>
      <w:r>
        <w:rPr>
          <w:rFonts w:cs="Arial"/>
        </w:rPr>
        <w:t>能内容云技术白皮书解读。在</w:t>
      </w:r>
      <w:del w:id="3" w:author="李勇-AS（Let）" w:date="2025-07-10T13:43:58Z">
        <w:r>
          <w:rPr>
            <w:rFonts w:cs="Arial"/>
          </w:rPr>
          <w:delText>您使</w:delText>
        </w:r>
      </w:del>
      <w:r>
        <w:rPr>
          <w:rFonts w:cs="Arial"/>
        </w:rPr>
        <w:t>用AnyShare Family 7</w:t>
      </w:r>
      <w:r>
        <w:t xml:space="preserve"> </w:t>
      </w:r>
      <w:r>
        <w:rPr>
          <w:rFonts w:cs="Arial"/>
        </w:rPr>
        <w:t>产品前，请详细阅读本文</w:t>
      </w:r>
    </w:p>
    <w:p>
      <w:pPr>
        <w:spacing w:before="240" w:after="156"/>
        <w:ind w:firstLine="0" w:firstLineChars="0"/>
        <w:rPr>
          <w:rFonts w:cs="Arial"/>
          <w:b/>
          <w:sz w:val="28"/>
          <w:szCs w:val="28"/>
        </w:rPr>
      </w:pPr>
      <w:r>
        <w:rPr>
          <w:rFonts w:cs="Arial"/>
          <w:b/>
          <w:sz w:val="28"/>
          <w:szCs w:val="28"/>
        </w:rPr>
        <w:t>适用版本</w:t>
      </w:r>
    </w:p>
    <w:p>
      <w:pPr>
        <w:spacing w:after="156"/>
        <w:ind w:firstLine="0" w:firstLineChars="0"/>
        <w:rPr>
          <w:rFonts w:cs="Arial"/>
        </w:rPr>
      </w:pPr>
      <w:r>
        <w:rPr>
          <w:rFonts w:cs="Arial"/>
        </w:rPr>
        <w:t>本文档适用于AnyShare F</w:t>
      </w:r>
      <w:del w:id="4" w:author="李勇-AS（Let）" w:date="2025-07-10T13:43:53Z">
        <w:r>
          <w:rPr>
            <w:rFonts w:cs="Arial"/>
          </w:rPr>
          <w:delText>am</w:delText>
        </w:r>
      </w:del>
      <w:r>
        <w:rPr>
          <w:rFonts w:cs="Arial"/>
        </w:rPr>
        <w:t>ily 7版本。</w:t>
      </w:r>
    </w:p>
    <w:p>
      <w:pPr>
        <w:spacing w:before="240" w:after="156"/>
        <w:ind w:firstLine="0" w:firstLineChars="0"/>
        <w:rPr>
          <w:rFonts w:cs="Arial"/>
          <w:b/>
          <w:sz w:val="28"/>
          <w:szCs w:val="28"/>
        </w:rPr>
      </w:pPr>
      <w:r>
        <w:rPr>
          <w:rFonts w:cs="Arial"/>
          <w:b/>
          <w:sz w:val="28"/>
          <w:szCs w:val="28"/>
        </w:rPr>
        <w:t>目标读者</w:t>
      </w:r>
    </w:p>
    <w:p>
      <w:pPr>
        <w:pStyle w:val="47"/>
        <w:numPr>
          <w:ilvl w:val="0"/>
          <w:numId w:val="3"/>
        </w:numPr>
        <w:spacing w:after="156"/>
        <w:ind w:firstLineChars="0"/>
        <w:rPr>
          <w:rFonts w:ascii="Arial" w:hAnsi="Arial" w:cs="Arial"/>
          <w:color w:val="1C1C1C"/>
        </w:rPr>
      </w:pPr>
      <w:r>
        <w:rPr>
          <w:rFonts w:ascii="Arial" w:hAnsi="Arial" w:cs="Arial"/>
          <w:color w:val="1C1C1C"/>
        </w:rPr>
        <w:t>IT工程师</w:t>
      </w:r>
    </w:p>
    <w:p>
      <w:pPr>
        <w:pStyle w:val="47"/>
        <w:numPr>
          <w:ilvl w:val="0"/>
          <w:numId w:val="3"/>
        </w:numPr>
        <w:spacing w:after="156"/>
        <w:ind w:firstLineChars="0"/>
        <w:rPr>
          <w:rFonts w:ascii="Arial" w:hAnsi="Arial" w:cs="Arial"/>
          <w:color w:val="1C1C1C"/>
        </w:rPr>
      </w:pPr>
      <w:r>
        <w:rPr>
          <w:rFonts w:hint="eastAsia" w:ascii="Arial" w:hAnsi="Arial" w:cs="Arial"/>
          <w:color w:val="1C1C1C"/>
        </w:rPr>
        <w:t>产品使用人员</w:t>
      </w:r>
    </w:p>
    <w:p>
      <w:pPr>
        <w:spacing w:before="240" w:after="156"/>
        <w:ind w:firstLine="0" w:firstLineChars="0"/>
        <w:rPr>
          <w:rFonts w:cs="Arial"/>
          <w:b/>
          <w:sz w:val="28"/>
          <w:szCs w:val="28"/>
        </w:rPr>
      </w:pPr>
      <w:r>
        <w:rPr>
          <w:rFonts w:hint="eastAsia" w:cs="Arial"/>
          <w:b/>
          <w:sz w:val="28"/>
          <w:szCs w:val="28"/>
        </w:rPr>
        <w:t>文档信息</w:t>
      </w:r>
    </w:p>
    <w:tbl>
      <w:tblPr>
        <w:tblStyle w:val="17"/>
        <w:tblW w:w="9776" w:type="dxa"/>
        <w:tblInd w:w="0" w:type="dxa"/>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Layout w:type="fixed"/>
        <w:tblCellMar>
          <w:top w:w="0" w:type="dxa"/>
          <w:left w:w="108" w:type="dxa"/>
          <w:bottom w:w="0" w:type="dxa"/>
          <w:right w:w="108" w:type="dxa"/>
        </w:tblCellMar>
      </w:tblPr>
      <w:tblGrid>
        <w:gridCol w:w="1701"/>
        <w:gridCol w:w="3681"/>
        <w:gridCol w:w="1417"/>
        <w:gridCol w:w="2977"/>
      </w:tblGrid>
      <w:tr>
        <w:tblPrEx>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CellMar>
            <w:top w:w="0" w:type="dxa"/>
            <w:left w:w="108" w:type="dxa"/>
            <w:bottom w:w="0" w:type="dxa"/>
            <w:right w:w="108" w:type="dxa"/>
          </w:tblCellMar>
        </w:tblPrEx>
        <w:tc>
          <w:tcPr>
            <w:tcW w:w="1701" w:type="dxa"/>
            <w:tcBorders>
              <w:top w:val="single" w:color="7F7F7F" w:themeColor="text1" w:themeTint="7F" w:sz="4" w:space="0"/>
              <w:left w:val="single" w:color="7F7F7F" w:themeColor="text1" w:themeTint="7F" w:sz="4" w:space="0"/>
              <w:bottom w:val="single" w:color="7F7F7F" w:themeColor="text1" w:themeTint="7F" w:sz="4" w:space="0"/>
              <w:right w:val="single" w:color="7F7F7F" w:themeColor="text1" w:themeTint="7F" w:sz="4" w:space="0"/>
            </w:tcBorders>
            <w:shd w:val="clear" w:color="auto" w:fill="D7DBE9"/>
          </w:tcPr>
          <w:p>
            <w:pPr>
              <w:spacing w:after="156"/>
              <w:ind w:firstLine="0" w:firstLineChars="0"/>
              <w:rPr>
                <w:rFonts w:cs="Arial"/>
                <w:b/>
                <w:bCs/>
              </w:rPr>
            </w:pPr>
            <w:r>
              <w:rPr>
                <w:rFonts w:hint="eastAsia" w:cs="Arial"/>
                <w:b/>
                <w:bCs/>
              </w:rPr>
              <w:t>编写人：</w:t>
            </w:r>
          </w:p>
        </w:tc>
        <w:tc>
          <w:tcPr>
            <w:tcW w:w="3681" w:type="dxa"/>
            <w:tcBorders>
              <w:top w:val="single" w:color="7F7F7F" w:themeColor="text1" w:themeTint="7F" w:sz="4" w:space="0"/>
              <w:left w:val="single" w:color="7F7F7F" w:themeColor="text1" w:themeTint="7F" w:sz="4" w:space="0"/>
              <w:bottom w:val="single" w:color="7F7F7F" w:themeColor="text1" w:themeTint="7F" w:sz="4" w:space="0"/>
              <w:right w:val="single" w:color="7F7F7F" w:themeColor="text1" w:themeTint="7F" w:sz="4" w:space="0"/>
            </w:tcBorders>
            <w:shd w:val="clear" w:color="auto" w:fill="auto"/>
          </w:tcPr>
          <w:p>
            <w:pPr>
              <w:spacing w:after="156"/>
              <w:ind w:firstLine="0" w:firstLineChars="0"/>
              <w:jc w:val="both"/>
              <w:rPr>
                <w:rFonts w:cs="Arial"/>
              </w:rPr>
            </w:pPr>
            <w:r>
              <w:rPr>
                <w:rFonts w:cs="Arial"/>
              </w:rPr>
              <w:t>Frank，Jerry，Zak，Damon，Flynn，Lyre，Kaskarl，Zoe</w:t>
            </w:r>
          </w:p>
        </w:tc>
        <w:tc>
          <w:tcPr>
            <w:tcW w:w="1417" w:type="dxa"/>
            <w:tcBorders>
              <w:top w:val="single" w:color="7F7F7F" w:themeColor="text1" w:themeTint="7F" w:sz="4" w:space="0"/>
              <w:left w:val="single" w:color="7F7F7F" w:themeColor="text1" w:themeTint="7F" w:sz="4" w:space="0"/>
              <w:bottom w:val="single" w:color="7F7F7F" w:themeColor="text1" w:themeTint="7F" w:sz="4" w:space="0"/>
              <w:right w:val="single" w:color="7F7F7F" w:themeColor="text1" w:themeTint="7F" w:sz="4" w:space="0"/>
            </w:tcBorders>
            <w:shd w:val="clear" w:color="auto" w:fill="D7DBE9"/>
          </w:tcPr>
          <w:p>
            <w:pPr>
              <w:spacing w:after="156"/>
              <w:ind w:firstLine="0" w:firstLineChars="0"/>
              <w:rPr>
                <w:rFonts w:cs="Arial"/>
                <w:b/>
                <w:bCs/>
              </w:rPr>
            </w:pPr>
            <w:r>
              <w:rPr>
                <w:rFonts w:hint="eastAsia" w:cs="Arial"/>
                <w:b/>
                <w:bCs/>
              </w:rPr>
              <w:t>编写日期：</w:t>
            </w:r>
          </w:p>
        </w:tc>
        <w:tc>
          <w:tcPr>
            <w:tcW w:w="2977" w:type="dxa"/>
            <w:tcBorders>
              <w:top w:val="single" w:color="7F7F7F" w:themeColor="text1" w:themeTint="7F" w:sz="4" w:space="0"/>
              <w:left w:val="single" w:color="7F7F7F" w:themeColor="text1" w:themeTint="7F" w:sz="4" w:space="0"/>
              <w:bottom w:val="single" w:color="7F7F7F" w:themeColor="text1" w:themeTint="7F" w:sz="4" w:space="0"/>
              <w:right w:val="single" w:color="7F7F7F" w:themeColor="text1" w:themeTint="7F" w:sz="4" w:space="0"/>
            </w:tcBorders>
            <w:shd w:val="clear" w:color="auto" w:fill="auto"/>
          </w:tcPr>
          <w:p>
            <w:pPr>
              <w:spacing w:after="156"/>
              <w:ind w:firstLine="0" w:firstLineChars="0"/>
              <w:rPr>
                <w:rFonts w:cs="Arial"/>
              </w:rPr>
            </w:pPr>
            <w:r>
              <w:rPr>
                <w:rFonts w:cs="Arial"/>
              </w:rPr>
              <w:t>2020/09/21</w:t>
            </w:r>
          </w:p>
        </w:tc>
      </w:tr>
      <w:tr>
        <w:tblPrEx>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CellMar>
            <w:top w:w="0" w:type="dxa"/>
            <w:left w:w="108" w:type="dxa"/>
            <w:bottom w:w="0" w:type="dxa"/>
            <w:right w:w="108" w:type="dxa"/>
          </w:tblCellMar>
        </w:tblPrEx>
        <w:tc>
          <w:tcPr>
            <w:tcW w:w="1701" w:type="dxa"/>
            <w:tcBorders>
              <w:top w:val="single" w:color="7F7F7F" w:themeColor="text1" w:themeTint="7F" w:sz="4" w:space="0"/>
              <w:left w:val="single" w:color="7F7F7F" w:themeColor="text1" w:themeTint="7F" w:sz="4" w:space="0"/>
              <w:bottom w:val="single" w:color="7F7F7F" w:themeColor="text1" w:themeTint="7F" w:sz="4" w:space="0"/>
              <w:right w:val="single" w:color="7F7F7F" w:themeColor="text1" w:themeTint="7F" w:sz="4" w:space="0"/>
            </w:tcBorders>
            <w:shd w:val="clear" w:color="auto" w:fill="D7DBE9"/>
          </w:tcPr>
          <w:p>
            <w:pPr>
              <w:spacing w:after="156"/>
              <w:ind w:firstLine="0" w:firstLineChars="0"/>
              <w:rPr>
                <w:rFonts w:cs="Arial"/>
                <w:b/>
                <w:bCs/>
              </w:rPr>
            </w:pPr>
            <w:r>
              <w:rPr>
                <w:rFonts w:hint="eastAsia" w:cs="Arial"/>
                <w:b/>
                <w:bCs/>
              </w:rPr>
              <w:t>当前版本：</w:t>
            </w:r>
          </w:p>
        </w:tc>
        <w:tc>
          <w:tcPr>
            <w:tcW w:w="8075" w:type="dxa"/>
            <w:gridSpan w:val="3"/>
            <w:tcBorders>
              <w:top w:val="single" w:color="7F7F7F" w:themeColor="text1" w:themeTint="7F" w:sz="4" w:space="0"/>
              <w:left w:val="single" w:color="7F7F7F" w:themeColor="text1" w:themeTint="7F" w:sz="4" w:space="0"/>
              <w:bottom w:val="single" w:color="7F7F7F" w:themeColor="text1" w:themeTint="7F" w:sz="4" w:space="0"/>
              <w:right w:val="single" w:color="7F7F7F" w:themeColor="text1" w:themeTint="7F" w:sz="4" w:space="0"/>
            </w:tcBorders>
            <w:shd w:val="clear" w:color="auto" w:fill="auto"/>
          </w:tcPr>
          <w:p>
            <w:pPr>
              <w:spacing w:after="156"/>
              <w:ind w:firstLine="0" w:firstLineChars="0"/>
              <w:rPr>
                <w:rFonts w:cs="Arial"/>
              </w:rPr>
            </w:pPr>
            <w:r>
              <w:rPr>
                <w:rFonts w:cs="Arial"/>
              </w:rPr>
              <w:t>AnyShare Family 7</w:t>
            </w:r>
          </w:p>
        </w:tc>
      </w:tr>
      <w:tr>
        <w:tblPrEx>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PrEx>
        <w:trPr>
          <w:trHeight w:val="556" w:hRule="atLeast"/>
        </w:trPr>
        <w:tc>
          <w:tcPr>
            <w:tcW w:w="1701" w:type="dxa"/>
            <w:tcBorders>
              <w:top w:val="single" w:color="7F7F7F" w:themeColor="text1" w:themeTint="7F" w:sz="4" w:space="0"/>
              <w:left w:val="single" w:color="7F7F7F" w:themeColor="text1" w:themeTint="7F" w:sz="4" w:space="0"/>
              <w:bottom w:val="single" w:color="7F7F7F" w:themeColor="text1" w:themeTint="7F" w:sz="4" w:space="0"/>
              <w:right w:val="single" w:color="7F7F7F" w:themeColor="text1" w:themeTint="7F" w:sz="4" w:space="0"/>
            </w:tcBorders>
            <w:shd w:val="clear" w:color="auto" w:fill="D7DBE9"/>
          </w:tcPr>
          <w:p>
            <w:pPr>
              <w:spacing w:after="156"/>
              <w:ind w:firstLine="0" w:firstLineChars="0"/>
              <w:rPr>
                <w:rFonts w:cs="Arial"/>
                <w:b/>
                <w:bCs/>
              </w:rPr>
            </w:pPr>
            <w:r>
              <w:rPr>
                <w:rFonts w:hint="eastAsia" w:cs="Arial"/>
                <w:b/>
                <w:bCs/>
              </w:rPr>
              <w:t>文件状态：</w:t>
            </w:r>
          </w:p>
        </w:tc>
        <w:tc>
          <w:tcPr>
            <w:tcW w:w="8075" w:type="dxa"/>
            <w:gridSpan w:val="3"/>
            <w:tcBorders>
              <w:top w:val="single" w:color="7F7F7F" w:themeColor="text1" w:themeTint="7F" w:sz="4" w:space="0"/>
              <w:left w:val="single" w:color="7F7F7F" w:themeColor="text1" w:themeTint="7F" w:sz="4" w:space="0"/>
              <w:bottom w:val="single" w:color="7F7F7F" w:themeColor="text1" w:themeTint="7F" w:sz="4" w:space="0"/>
              <w:right w:val="single" w:color="7F7F7F" w:themeColor="text1" w:themeTint="7F" w:sz="4" w:space="0"/>
            </w:tcBorders>
            <w:shd w:val="clear" w:color="auto" w:fill="auto"/>
          </w:tcPr>
          <w:p>
            <w:pPr>
              <w:spacing w:after="156"/>
              <w:ind w:firstLine="0" w:firstLineChars="0"/>
              <w:rPr>
                <w:rFonts w:cs="Arial"/>
              </w:rPr>
            </w:pPr>
            <w:r>
              <w:rPr>
                <w:rFonts w:cs="Arial"/>
              </w:rPr>
              <w:t>[ ] 草稿                     [√] 正式发布</w:t>
            </w:r>
          </w:p>
        </w:tc>
      </w:tr>
      <w:tr>
        <w:tblPrEx>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CellMar>
            <w:top w:w="0" w:type="dxa"/>
            <w:left w:w="108" w:type="dxa"/>
            <w:bottom w:w="0" w:type="dxa"/>
            <w:right w:w="108" w:type="dxa"/>
          </w:tblCellMar>
        </w:tblPrEx>
        <w:trPr>
          <w:trHeight w:val="556" w:hRule="atLeast"/>
        </w:trPr>
        <w:tc>
          <w:tcPr>
            <w:tcW w:w="1701" w:type="dxa"/>
            <w:tcBorders>
              <w:top w:val="single" w:color="7F7F7F" w:themeColor="text1" w:themeTint="7F" w:sz="4" w:space="0"/>
              <w:left w:val="single" w:color="7F7F7F" w:themeColor="text1" w:themeTint="7F" w:sz="4" w:space="0"/>
              <w:bottom w:val="single" w:color="7F7F7F" w:themeColor="text1" w:themeTint="7F" w:sz="4" w:space="0"/>
              <w:right w:val="single" w:color="7F7F7F" w:themeColor="text1" w:themeTint="7F" w:sz="4" w:space="0"/>
            </w:tcBorders>
            <w:shd w:val="clear" w:color="auto" w:fill="D7DBE9"/>
          </w:tcPr>
          <w:p>
            <w:pPr>
              <w:spacing w:after="156"/>
              <w:ind w:firstLine="0" w:firstLineChars="0"/>
              <w:rPr>
                <w:rFonts w:cs="Arial"/>
                <w:b/>
                <w:bCs/>
              </w:rPr>
            </w:pPr>
            <w:r>
              <w:rPr>
                <w:rFonts w:hint="eastAsia" w:cs="Arial"/>
                <w:b/>
                <w:bCs/>
              </w:rPr>
              <w:t>变更内容：</w:t>
            </w:r>
          </w:p>
        </w:tc>
        <w:tc>
          <w:tcPr>
            <w:tcW w:w="8075" w:type="dxa"/>
            <w:gridSpan w:val="3"/>
            <w:tcBorders>
              <w:top w:val="single" w:color="7F7F7F" w:themeColor="text1" w:themeTint="7F" w:sz="4" w:space="0"/>
              <w:left w:val="single" w:color="7F7F7F" w:themeColor="text1" w:themeTint="7F" w:sz="4" w:space="0"/>
              <w:bottom w:val="single" w:color="7F7F7F" w:themeColor="text1" w:themeTint="7F" w:sz="4" w:space="0"/>
              <w:right w:val="single" w:color="7F7F7F" w:themeColor="text1" w:themeTint="7F" w:sz="4" w:space="0"/>
            </w:tcBorders>
            <w:shd w:val="clear" w:color="auto" w:fill="auto"/>
          </w:tcPr>
          <w:p>
            <w:pPr>
              <w:spacing w:after="156"/>
              <w:ind w:firstLine="0" w:firstLineChars="0"/>
              <w:rPr>
                <w:rFonts w:cs="Arial"/>
              </w:rPr>
            </w:pPr>
            <w:r>
              <w:rPr>
                <w:rFonts w:hint="eastAsia" w:cs="Arial"/>
              </w:rPr>
              <w:t>暂无</w:t>
            </w:r>
          </w:p>
        </w:tc>
      </w:tr>
      <w:bookmarkEnd w:id="4"/>
      <w:bookmarkEnd w:id="5"/>
    </w:tbl>
    <w:p>
      <w:pPr>
        <w:widowControl/>
        <w:spacing w:after="0" w:afterLines="0" w:line="240" w:lineRule="auto"/>
        <w:ind w:firstLine="0" w:firstLineChars="0"/>
        <w:rPr>
          <w:rFonts w:cs="Arial"/>
        </w:rPr>
      </w:pPr>
    </w:p>
    <w:p>
      <w:pPr>
        <w:pStyle w:val="27"/>
        <w:numPr>
          <w:ilvl w:val="0"/>
          <w:numId w:val="4"/>
        </w:numPr>
      </w:pPr>
      <w:bookmarkStart w:id="6" w:name="_Toc66288808"/>
      <w:bookmarkStart w:id="7" w:name="_Toc49348810"/>
      <w:r>
        <w:rPr>
          <w:rFonts w:hint="eastAsia"/>
        </w:rPr>
        <w:t>概览</w:t>
      </w:r>
      <w:bookmarkEnd w:id="6"/>
    </w:p>
    <w:p>
      <w:pPr>
        <w:spacing w:after="156"/>
        <w:ind w:firstLine="440"/>
      </w:pPr>
      <w:r>
        <w:t>AnyShare Family 7是面向政府、教育、企业、金融、医疗等各行业的一款全新企业内容管理平台：</w:t>
      </w:r>
    </w:p>
    <w:p>
      <w:pPr>
        <w:pStyle w:val="47"/>
        <w:numPr>
          <w:ilvl w:val="0"/>
          <w:numId w:val="5"/>
        </w:numPr>
        <w:spacing w:after="156"/>
        <w:ind w:firstLineChars="0"/>
      </w:pPr>
      <w:r>
        <w:rPr>
          <w:rFonts w:hint="eastAsia"/>
        </w:rPr>
        <w:t>为海量非结构化数据提供内容级的管理和分析能力</w:t>
      </w:r>
    </w:p>
    <w:p>
      <w:pPr>
        <w:pStyle w:val="47"/>
        <w:numPr>
          <w:ilvl w:val="0"/>
          <w:numId w:val="5"/>
        </w:numPr>
        <w:spacing w:after="156"/>
        <w:ind w:firstLineChars="0"/>
      </w:pPr>
      <w:r>
        <w:rPr>
          <w:rFonts w:hint="eastAsia"/>
        </w:rPr>
        <w:t>利用人工智能和云原生技术作为系统架构和核心技术能力</w:t>
      </w:r>
    </w:p>
    <w:p>
      <w:pPr>
        <w:pStyle w:val="47"/>
        <w:numPr>
          <w:ilvl w:val="0"/>
          <w:numId w:val="5"/>
        </w:numPr>
        <w:spacing w:after="156"/>
        <w:ind w:firstLineChars="0"/>
      </w:pPr>
      <w:r>
        <w:rPr>
          <w:rFonts w:hint="eastAsia"/>
        </w:rPr>
        <w:t>致力于为组织的内容战略提供数字化的生产力平台</w:t>
      </w:r>
    </w:p>
    <w:p>
      <w:pPr>
        <w:pStyle w:val="3"/>
        <w:spacing w:after="156"/>
      </w:pPr>
      <w:bookmarkStart w:id="8" w:name="_Toc66288809"/>
      <w:bookmarkStart w:id="9" w:name="_Toc17319"/>
      <w:r>
        <w:rPr>
          <w:rFonts w:hint="eastAsia"/>
        </w:rPr>
        <w:t>海量非结构化数据的挑战</w:t>
      </w:r>
      <w:bookmarkEnd w:id="8"/>
    </w:p>
    <w:p>
      <w:pPr>
        <w:spacing w:after="156"/>
        <w:ind w:firstLine="440"/>
      </w:pPr>
      <w:r>
        <w:rPr>
          <w:rFonts w:hint="eastAsia"/>
        </w:rPr>
        <w:t>根据IDC预测，到2025年全球数据量将增长至175 ZB，其中80%~90%的数据是非结构化数据。这些非结构化数据的格式繁多，增长极其迅速，其中由视频、图片、音频等组成的多媒体的非结构化数据，从2018年到2025年期间年复合增长率（CAGR）高达25%。</w:t>
      </w:r>
    </w:p>
    <w:p>
      <w:pPr>
        <w:pStyle w:val="47"/>
        <w:numPr>
          <w:ilvl w:val="0"/>
          <w:numId w:val="6"/>
        </w:numPr>
        <w:spacing w:after="156"/>
        <w:ind w:firstLineChars="0"/>
        <w:rPr>
          <w:b/>
          <w:bCs/>
        </w:rPr>
      </w:pPr>
      <w:r>
        <w:rPr>
          <w:rFonts w:hint="eastAsia"/>
          <w:b/>
          <w:bCs/>
        </w:rPr>
        <w:t>同时，海量的非结构化数据还分布广泛，包括：</w:t>
      </w:r>
    </w:p>
    <w:p>
      <w:pPr>
        <w:pStyle w:val="47"/>
        <w:numPr>
          <w:ilvl w:val="0"/>
          <w:numId w:val="7"/>
        </w:numPr>
        <w:spacing w:after="156"/>
        <w:ind w:firstLineChars="0"/>
      </w:pPr>
      <w:r>
        <w:rPr>
          <w:rFonts w:hint="eastAsia"/>
        </w:rPr>
        <w:t>桌面及移动端</w:t>
      </w:r>
    </w:p>
    <w:p>
      <w:pPr>
        <w:pStyle w:val="47"/>
        <w:numPr>
          <w:ilvl w:val="0"/>
          <w:numId w:val="7"/>
        </w:numPr>
        <w:spacing w:after="156"/>
        <w:ind w:firstLineChars="0"/>
      </w:pPr>
      <w:r>
        <w:rPr>
          <w:rFonts w:hint="eastAsia"/>
        </w:rPr>
        <w:t>核心应用服务器</w:t>
      </w:r>
    </w:p>
    <w:p>
      <w:pPr>
        <w:pStyle w:val="47"/>
        <w:numPr>
          <w:ilvl w:val="1"/>
          <w:numId w:val="6"/>
        </w:numPr>
        <w:spacing w:after="156"/>
        <w:ind w:firstLineChars="0"/>
      </w:pPr>
      <w:r>
        <w:rPr>
          <w:rFonts w:hint="eastAsia"/>
        </w:rPr>
        <w:t>遗留的应用服务</w:t>
      </w:r>
    </w:p>
    <w:p>
      <w:pPr>
        <w:pStyle w:val="47"/>
        <w:numPr>
          <w:ilvl w:val="0"/>
          <w:numId w:val="7"/>
        </w:numPr>
        <w:spacing w:after="156"/>
        <w:ind w:firstLineChars="0"/>
      </w:pPr>
      <w:r>
        <w:rPr>
          <w:rFonts w:hint="eastAsia"/>
        </w:rPr>
        <w:t>视频服务器</w:t>
      </w:r>
    </w:p>
    <w:p>
      <w:pPr>
        <w:pStyle w:val="47"/>
        <w:numPr>
          <w:ilvl w:val="0"/>
          <w:numId w:val="7"/>
        </w:numPr>
        <w:spacing w:after="156"/>
        <w:ind w:firstLineChars="0"/>
      </w:pPr>
      <w:r>
        <w:rPr>
          <w:rFonts w:hint="eastAsia"/>
        </w:rPr>
        <w:t>大数据分析中心</w:t>
      </w:r>
    </w:p>
    <w:p>
      <w:pPr>
        <w:pStyle w:val="47"/>
        <w:numPr>
          <w:ilvl w:val="0"/>
          <w:numId w:val="6"/>
        </w:numPr>
        <w:spacing w:after="156"/>
        <w:ind w:firstLineChars="0"/>
        <w:rPr>
          <w:b/>
          <w:bCs/>
        </w:rPr>
      </w:pPr>
      <w:r>
        <w:rPr>
          <w:rFonts w:hint="eastAsia"/>
          <w:b/>
          <w:bCs/>
        </w:rPr>
        <w:t>这些海量、增长迅速、分布广泛的非结构化数据，如何实现高效的内容级管理，将给各行各业的数字化转型，带来如下挑战：</w:t>
      </w:r>
    </w:p>
    <w:p>
      <w:pPr>
        <w:pStyle w:val="47"/>
        <w:numPr>
          <w:ilvl w:val="0"/>
          <w:numId w:val="8"/>
        </w:numPr>
        <w:spacing w:after="156"/>
        <w:ind w:firstLineChars="0"/>
      </w:pPr>
      <w:r>
        <w:t>以最佳的总体拥有成本（TCO）管理和利用非结构化数据</w:t>
      </w:r>
      <w:r>
        <w:commentReference w:id="1"/>
      </w:r>
    </w:p>
    <w:p>
      <w:pPr>
        <w:pStyle w:val="47"/>
        <w:numPr>
          <w:ilvl w:val="0"/>
          <w:numId w:val="8"/>
        </w:numPr>
        <w:spacing w:after="156"/>
        <w:ind w:firstLineChars="0"/>
      </w:pPr>
      <w:r>
        <w:rPr>
          <w:rFonts w:hint="eastAsia"/>
        </w:rPr>
        <w:t>提供高性能、统一的索引服务，查找和发现非结构化数据</w:t>
      </w:r>
    </w:p>
    <w:p>
      <w:pPr>
        <w:pStyle w:val="47"/>
        <w:numPr>
          <w:ilvl w:val="0"/>
          <w:numId w:val="8"/>
        </w:numPr>
        <w:spacing w:after="156"/>
        <w:ind w:firstLineChars="0"/>
      </w:pPr>
      <w:r>
        <w:rPr>
          <w:rFonts w:hint="eastAsia"/>
        </w:rPr>
        <w:t>提供伸缩性强、高可靠性的元数据服务描述非结构化数据</w:t>
      </w:r>
    </w:p>
    <w:p>
      <w:pPr>
        <w:pStyle w:val="47"/>
        <w:numPr>
          <w:ilvl w:val="0"/>
          <w:numId w:val="8"/>
        </w:numPr>
        <w:spacing w:after="156"/>
        <w:ind w:firstLineChars="0"/>
      </w:pPr>
      <w:r>
        <w:rPr>
          <w:rFonts w:hint="eastAsia"/>
        </w:rPr>
        <w:t>高效的数据保护机制，确保非结构数据的可恢复性</w:t>
      </w:r>
    </w:p>
    <w:p>
      <w:pPr>
        <w:pStyle w:val="3"/>
        <w:spacing w:after="156"/>
      </w:pPr>
      <w:bookmarkStart w:id="10" w:name="_Toc66288810"/>
      <w:r>
        <w:rPr>
          <w:rFonts w:hint="eastAsia"/>
        </w:rPr>
        <w:t>跨云趋势下的企业内容管理挑战</w:t>
      </w:r>
      <w:bookmarkEnd w:id="9"/>
      <w:bookmarkEnd w:id="10"/>
    </w:p>
    <w:p>
      <w:pPr>
        <w:spacing w:after="156"/>
        <w:ind w:firstLine="440"/>
      </w:pPr>
      <w:r>
        <w:rPr>
          <w:rFonts w:hint="eastAsia"/>
        </w:rPr>
        <w:t>根据RightScale的研究报告，2019年已经有84%的客户采用多云架构，包括多个私有云、由私有云和公有云组成的混合云、或多个公有云等多种跨云的架构。在此跨云趋势下，非结构化数据以及内容管理进一步割裂，并存在如下一系列挑战：</w:t>
      </w:r>
    </w:p>
    <w:p>
      <w:pPr>
        <w:pStyle w:val="47"/>
        <w:numPr>
          <w:ilvl w:val="0"/>
          <w:numId w:val="9"/>
        </w:numPr>
        <w:spacing w:after="156"/>
        <w:ind w:firstLineChars="0"/>
      </w:pPr>
      <w:r>
        <w:rPr>
          <w:rFonts w:hint="eastAsia"/>
        </w:rPr>
        <w:t>没有统一的内容管理策略和方案，包括数据生命周期、应用集成策略、安全策略等。</w:t>
      </w:r>
    </w:p>
    <w:p>
      <w:pPr>
        <w:pStyle w:val="47"/>
        <w:numPr>
          <w:ilvl w:val="0"/>
          <w:numId w:val="9"/>
        </w:numPr>
        <w:spacing w:after="156"/>
        <w:ind w:firstLineChars="0"/>
      </w:pPr>
      <w:r>
        <w:rPr>
          <w:rFonts w:hint="eastAsia"/>
        </w:rPr>
        <w:t>云与云之间的非结构化数据难以有效的流动，需要确保内容的安全访问。</w:t>
      </w:r>
    </w:p>
    <w:p>
      <w:pPr>
        <w:pStyle w:val="47"/>
        <w:numPr>
          <w:ilvl w:val="0"/>
          <w:numId w:val="9"/>
        </w:numPr>
        <w:spacing w:after="156"/>
        <w:ind w:firstLineChars="0"/>
      </w:pPr>
      <w:r>
        <w:rPr>
          <w:rFonts w:hint="eastAsia"/>
        </w:rPr>
        <w:t>内容管理平台需要广泛的云平台兼容性，以及具备云原生的伸缩性。</w:t>
      </w:r>
    </w:p>
    <w:p>
      <w:pPr>
        <w:pStyle w:val="3"/>
        <w:spacing w:after="156"/>
      </w:pPr>
      <w:bookmarkStart w:id="11" w:name="_Toc66288811"/>
      <w:r>
        <w:rPr>
          <w:rFonts w:hint="eastAsia"/>
        </w:rPr>
        <w:t>人工智能技术带来的创新机遇</w:t>
      </w:r>
      <w:bookmarkEnd w:id="11"/>
    </w:p>
    <w:p>
      <w:pPr>
        <w:spacing w:after="156"/>
        <w:ind w:firstLine="440"/>
      </w:pPr>
      <w:r>
        <w:rPr>
          <w:rFonts w:hint="eastAsia"/>
        </w:rPr>
        <w:t>由机器学习、深度学习等推动人工智能技术，正在加速普及，并广泛应用在如自然语言处理、图像识别、自动驾驶、虚拟现实等各领域。根据Gartner的报告表明，由人工智能技术的影响，特别是自然语言处理，传统的内容管理将迎来新一轮的技术革命。企业的数字化转型，也将受益于由新技术驱动的内容管理：</w:t>
      </w:r>
    </w:p>
    <w:p>
      <w:pPr>
        <w:pStyle w:val="47"/>
        <w:numPr>
          <w:ilvl w:val="0"/>
          <w:numId w:val="6"/>
        </w:numPr>
        <w:spacing w:after="156"/>
        <w:ind w:firstLineChars="0"/>
        <w:rPr>
          <w:b/>
          <w:bCs/>
        </w:rPr>
      </w:pPr>
      <w:r>
        <w:rPr>
          <w:rFonts w:hint="eastAsia"/>
          <w:b/>
          <w:bCs/>
        </w:rPr>
        <w:t>提高组织生产力</w:t>
      </w:r>
    </w:p>
    <w:p>
      <w:pPr>
        <w:pStyle w:val="47"/>
        <w:numPr>
          <w:ilvl w:val="0"/>
          <w:numId w:val="10"/>
        </w:numPr>
        <w:spacing w:after="156"/>
        <w:ind w:firstLineChars="0"/>
      </w:pPr>
      <w:r>
        <w:t>内容自动化：人工智能与内容管理的结合，可以在内容的自动输入（例如OCR）、表格数据的自动校验与计算等领域广泛应用，并显著降低人工耗费，提升流程效率。</w:t>
      </w:r>
    </w:p>
    <w:p>
      <w:pPr>
        <w:pStyle w:val="47"/>
        <w:numPr>
          <w:ilvl w:val="0"/>
          <w:numId w:val="10"/>
        </w:numPr>
        <w:spacing w:after="156"/>
        <w:ind w:firstLineChars="0"/>
      </w:pPr>
      <w:r>
        <w:rPr>
          <w:rFonts w:hint="eastAsia"/>
        </w:rPr>
        <w:t>内容发现：随着非结构化数据的组成越来越丰富，多媒体内容占据的比重逐年提升，针对非结构化数据的识别、索引、定位与推荐，已经是数字化时代体验的强烈要求，以图像识别、自然语言处理、知识图谱结合的人工智能技术解决方案，可以实现不同种类内容的智能搜索，促进内容的高效流动与分享。</w:t>
      </w:r>
    </w:p>
    <w:p>
      <w:pPr>
        <w:pStyle w:val="47"/>
        <w:numPr>
          <w:ilvl w:val="0"/>
          <w:numId w:val="10"/>
        </w:numPr>
        <w:spacing w:after="156"/>
        <w:ind w:firstLineChars="0"/>
      </w:pPr>
      <w:r>
        <w:rPr>
          <w:rFonts w:hint="eastAsia"/>
        </w:rPr>
        <w:t>内容洞察：对内容的识别并进行自动分类、自动标签、自动摘要、以及构建知识图谱，进一步挖掘内容的价值，将内容转换为生产力，从而改善组织的经营效率，打造学习型组织。</w:t>
      </w:r>
    </w:p>
    <w:p>
      <w:pPr>
        <w:pStyle w:val="47"/>
        <w:numPr>
          <w:ilvl w:val="0"/>
          <w:numId w:val="6"/>
        </w:numPr>
        <w:spacing w:after="156"/>
        <w:ind w:firstLineChars="0"/>
        <w:rPr>
          <w:b/>
          <w:bCs/>
        </w:rPr>
      </w:pPr>
      <w:r>
        <w:rPr>
          <w:rFonts w:hint="eastAsia"/>
          <w:b/>
          <w:bCs/>
        </w:rPr>
        <w:t>改善组织运营</w:t>
      </w:r>
    </w:p>
    <w:p>
      <w:pPr>
        <w:pStyle w:val="47"/>
        <w:numPr>
          <w:ilvl w:val="0"/>
          <w:numId w:val="11"/>
        </w:numPr>
        <w:spacing w:after="156"/>
        <w:ind w:firstLineChars="0"/>
      </w:pPr>
      <w:r>
        <w:t>同时，人工智能的技术，还可以与企业内容管理平台结合，对内容数据开展风险分析（例如敏感内容管理）、法规遵从性（例如GDPR），欺诈检测（例如利用内容洞察进行商业合同分析）等，这些场景与创新技术的结合，也是将内容提升一种组织运营的生产力，从而帮助组织更合规、可稳健的开展经营活动。</w:t>
      </w:r>
    </w:p>
    <w:p>
      <w:pPr>
        <w:pStyle w:val="3"/>
        <w:spacing w:after="156"/>
      </w:pPr>
      <w:bookmarkStart w:id="12" w:name="_Toc66288812"/>
      <w:r>
        <w:rPr>
          <w:rFonts w:hint="eastAsia"/>
        </w:rPr>
        <w:t>内容安全与合规性要求更严格</w:t>
      </w:r>
      <w:bookmarkEnd w:id="12"/>
    </w:p>
    <w:p>
      <w:pPr>
        <w:spacing w:after="156"/>
        <w:ind w:firstLine="440"/>
      </w:pPr>
      <w:r>
        <w:rPr>
          <w:rFonts w:hint="eastAsia"/>
        </w:rPr>
        <w:t>随着移动办公、大数据应用的普及，数据安全不再只停留在文件防止泄密、丢失等传统安全保护措施，各组织已经将数据安全上升到内容层面，并日趋严格，包括：</w:t>
      </w:r>
    </w:p>
    <w:p>
      <w:pPr>
        <w:pStyle w:val="47"/>
        <w:numPr>
          <w:ilvl w:val="0"/>
          <w:numId w:val="6"/>
        </w:numPr>
        <w:spacing w:after="156"/>
        <w:ind w:firstLineChars="0"/>
      </w:pPr>
      <w:r>
        <w:rPr>
          <w:rFonts w:hint="eastAsia"/>
        </w:rPr>
        <w:t>内容泄密：在内容流转、共享、外发时，可确保内容不被泄露，并且可以溯源。</w:t>
      </w:r>
    </w:p>
    <w:p>
      <w:pPr>
        <w:pStyle w:val="47"/>
        <w:numPr>
          <w:ilvl w:val="0"/>
          <w:numId w:val="6"/>
        </w:numPr>
        <w:spacing w:after="156"/>
        <w:ind w:firstLineChars="0"/>
      </w:pPr>
      <w:r>
        <w:t>内容隐私保护：能够对内容隐私数据进行识别并有效管理，确保GDPR等数据保护条例的遵从。</w:t>
      </w:r>
    </w:p>
    <w:p>
      <w:pPr>
        <w:pStyle w:val="47"/>
        <w:numPr>
          <w:ilvl w:val="0"/>
          <w:numId w:val="6"/>
        </w:numPr>
        <w:spacing w:after="156"/>
        <w:ind w:firstLineChars="0"/>
      </w:pPr>
      <w:r>
        <w:rPr>
          <w:rFonts w:hint="eastAsia"/>
        </w:rPr>
        <w:t>非法内容管控：通过内容分析，识别出政治言论、涉黄、侵权等非法内容，并实时进行隔离和管控。</w:t>
      </w:r>
    </w:p>
    <w:p>
      <w:pPr>
        <w:pStyle w:val="47"/>
        <w:numPr>
          <w:ilvl w:val="0"/>
          <w:numId w:val="6"/>
        </w:numPr>
        <w:spacing w:after="156"/>
        <w:ind w:firstLineChars="0"/>
      </w:pPr>
      <w:r>
        <w:rPr>
          <w:rFonts w:hint="eastAsia"/>
        </w:rPr>
        <w:t>内容欺诈：通过电子签名对内容信息的真实性、合法性进行内容级管理，并可以与企业内容管理平台无缝整合。</w:t>
      </w:r>
    </w:p>
    <w:p>
      <w:pPr>
        <w:pStyle w:val="3"/>
        <w:spacing w:after="156"/>
      </w:pPr>
      <w:bookmarkStart w:id="13" w:name="_Toc66288813"/>
      <w:r>
        <w:rPr>
          <w:rFonts w:hint="eastAsia"/>
        </w:rPr>
        <w:t>跨组织和跨网络的文档管理挑战</w:t>
      </w:r>
      <w:bookmarkEnd w:id="13"/>
    </w:p>
    <w:p>
      <w:pPr>
        <w:spacing w:after="156"/>
        <w:ind w:firstLine="440"/>
      </w:pPr>
      <w:r>
        <w:rPr>
          <w:rFonts w:hint="eastAsia"/>
        </w:rPr>
        <w:t>中大型的组织，例如金融机构、综合性集团、垂直性政府等，存在多个不同安全策略的网络（例如内网、办公网、互联网等），以及不同分支机构的文档访问范围等，这些跨组织以及跨网络的文档管理，存在如下安全、体验、可管理性的挑战：</w:t>
      </w:r>
    </w:p>
    <w:p>
      <w:pPr>
        <w:pStyle w:val="47"/>
        <w:numPr>
          <w:ilvl w:val="0"/>
          <w:numId w:val="12"/>
        </w:numPr>
        <w:spacing w:after="156"/>
        <w:ind w:firstLineChars="0"/>
      </w:pPr>
      <w:r>
        <w:rPr>
          <w:rFonts w:hint="eastAsia"/>
        </w:rPr>
        <w:t>不同分支机构访问不同范围的数据，并且需要保证分支机构的文档数据访问效率。</w:t>
      </w:r>
    </w:p>
    <w:p>
      <w:pPr>
        <w:pStyle w:val="47"/>
        <w:numPr>
          <w:ilvl w:val="0"/>
          <w:numId w:val="12"/>
        </w:numPr>
        <w:spacing w:after="156"/>
        <w:ind w:firstLineChars="0"/>
      </w:pPr>
      <w:r>
        <w:rPr>
          <w:rFonts w:hint="eastAsia"/>
        </w:rPr>
        <w:t>受限于跨国网络传输条件，文档管理的部署架构需要满足不同区域的用户体验。</w:t>
      </w:r>
    </w:p>
    <w:p>
      <w:pPr>
        <w:pStyle w:val="47"/>
        <w:numPr>
          <w:ilvl w:val="0"/>
          <w:numId w:val="12"/>
        </w:numPr>
        <w:spacing w:after="156"/>
        <w:ind w:firstLineChars="0"/>
      </w:pPr>
      <w:r>
        <w:rPr>
          <w:rFonts w:hint="eastAsia"/>
        </w:rPr>
        <w:t>受限于不同网络的数据访问策略，需要有一套安全的数据交换机制确保文档访问安全。</w:t>
      </w:r>
    </w:p>
    <w:p>
      <w:pPr>
        <w:pStyle w:val="3"/>
        <w:spacing w:after="156"/>
      </w:pPr>
      <w:bookmarkStart w:id="14" w:name="_Toc66288814"/>
      <w:r>
        <w:rPr>
          <w:rFonts w:hint="eastAsia"/>
        </w:rPr>
        <w:t>术语说明</w:t>
      </w:r>
      <w:bookmarkEnd w:id="14"/>
    </w:p>
    <w:p>
      <w:pPr>
        <w:pStyle w:val="49"/>
      </w:pPr>
      <w:r>
        <w:rPr>
          <w:rFonts w:hint="eastAsia"/>
        </w:rPr>
        <w:t>术语表</w:t>
      </w:r>
    </w:p>
    <w:tbl>
      <w:tblPr>
        <w:tblStyle w:val="64"/>
        <w:tblW w:w="977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7"/>
        <w:gridCol w:w="2973"/>
        <w:gridCol w:w="45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blHeader/>
          <w:jc w:val="center"/>
        </w:trPr>
        <w:tc>
          <w:tcPr>
            <w:tcW w:w="1555" w:type="dxa"/>
            <w:tcBorders>
              <w:top w:val="single" w:color="auto" w:sz="4" w:space="0"/>
              <w:left w:val="single" w:color="auto" w:sz="4" w:space="0"/>
              <w:bottom w:val="single" w:color="auto" w:sz="4" w:space="0"/>
              <w:right w:val="single" w:color="auto" w:sz="4" w:space="0"/>
            </w:tcBorders>
            <w:shd w:val="clear" w:color="auto" w:fill="D7DBE9"/>
          </w:tcPr>
          <w:p>
            <w:pPr>
              <w:pStyle w:val="57"/>
              <w:rPr>
                <w:rFonts w:eastAsia="微软雅黑"/>
                <w:b/>
                <w:bCs/>
                <w:szCs w:val="22"/>
              </w:rPr>
            </w:pPr>
            <w:bookmarkStart w:id="15" w:name="_Hlk52371266"/>
            <w:r>
              <w:rPr>
                <w:rFonts w:eastAsia="微软雅黑"/>
                <w:b/>
                <w:bCs/>
                <w:szCs w:val="22"/>
              </w:rPr>
              <w:t>中文简体</w:t>
            </w:r>
          </w:p>
        </w:tc>
        <w:tc>
          <w:tcPr>
            <w:tcW w:w="2551" w:type="dxa"/>
            <w:tcBorders>
              <w:top w:val="single" w:color="auto" w:sz="4" w:space="0"/>
              <w:left w:val="single" w:color="auto" w:sz="4" w:space="0"/>
              <w:bottom w:val="single" w:color="auto" w:sz="4" w:space="0"/>
              <w:right w:val="single" w:color="auto" w:sz="4" w:space="0"/>
            </w:tcBorders>
            <w:shd w:val="clear" w:color="auto" w:fill="D7DBE9"/>
          </w:tcPr>
          <w:p>
            <w:pPr>
              <w:pStyle w:val="57"/>
              <w:rPr>
                <w:rFonts w:eastAsia="微软雅黑"/>
                <w:b/>
                <w:bCs/>
                <w:szCs w:val="22"/>
              </w:rPr>
            </w:pPr>
            <w:r>
              <w:rPr>
                <w:rFonts w:eastAsia="微软雅黑"/>
                <w:b/>
                <w:bCs/>
                <w:szCs w:val="22"/>
              </w:rPr>
              <w:t>英文</w:t>
            </w:r>
          </w:p>
        </w:tc>
        <w:tc>
          <w:tcPr>
            <w:tcW w:w="5670" w:type="dxa"/>
            <w:tcBorders>
              <w:top w:val="single" w:color="auto" w:sz="4" w:space="0"/>
              <w:left w:val="single" w:color="auto" w:sz="4" w:space="0"/>
              <w:bottom w:val="single" w:color="auto" w:sz="4" w:space="0"/>
              <w:right w:val="single" w:color="auto" w:sz="4" w:space="0"/>
            </w:tcBorders>
            <w:shd w:val="clear" w:color="auto" w:fill="D7DBE9"/>
          </w:tcPr>
          <w:p>
            <w:pPr>
              <w:pStyle w:val="57"/>
              <w:rPr>
                <w:rFonts w:eastAsia="微软雅黑"/>
                <w:b/>
                <w:bCs/>
                <w:szCs w:val="22"/>
              </w:rPr>
            </w:pPr>
            <w:r>
              <w:rPr>
                <w:rFonts w:eastAsia="微软雅黑"/>
                <w:b/>
                <w:bCs/>
                <w:szCs w:val="22"/>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eastAsia="微软雅黑"/>
                <w:szCs w:val="22"/>
              </w:rPr>
              <w:t>文档库</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rPr>
            </w:pPr>
            <w:r>
              <w:rPr>
                <w:rFonts w:eastAsia="微软雅黑"/>
              </w:rPr>
              <w:t>Document Library</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eastAsia="微软雅黑"/>
                <w:szCs w:val="22"/>
              </w:rPr>
              <w:t>一个文件夹，其中，可以是共享文件的集合而且文件经常使用同一模板。库中的每个文件都与该库的内容列表中显示的用户定义信息相关联</w:t>
            </w:r>
            <w:r>
              <w:rPr>
                <w:rFonts w:hint="eastAsia" w:eastAsia="微软雅黑"/>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eastAsia="微软雅黑"/>
                <w:szCs w:val="22"/>
              </w:rPr>
              <w:t>文档集</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rPr>
            </w:pPr>
            <w:r>
              <w:rPr>
                <w:rFonts w:eastAsia="微软雅黑"/>
              </w:rPr>
              <w:t>Document Set</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rPr>
            </w:pPr>
            <w:r>
              <w:rPr>
                <w:rFonts w:eastAsia="微软雅黑"/>
              </w:rPr>
              <w:t>AnyShare提供文档集服务，对主文档进行转码生成副文档，提供水印添加等服务，适用于预览，外发等场景，以便于更好的保证数据安全。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eastAsia="微软雅黑"/>
                <w:szCs w:val="22"/>
              </w:rPr>
              <w:t>主文档</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rPr>
            </w:pPr>
            <w:r>
              <w:rPr>
                <w:rFonts w:eastAsia="微软雅黑"/>
              </w:rPr>
              <w:t>Master Document</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eastAsia="微软雅黑"/>
                <w:szCs w:val="22"/>
              </w:rPr>
              <w:t>源文档，满足文档主要操作功能</w:t>
            </w:r>
            <w:r>
              <w:rPr>
                <w:rFonts w:hint="eastAsia" w:eastAsia="微软雅黑"/>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eastAsia="微软雅黑"/>
                <w:szCs w:val="22"/>
              </w:rPr>
              <w:t>副文档</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rPr>
            </w:pPr>
            <w:r>
              <w:rPr>
                <w:rFonts w:eastAsia="微软雅黑"/>
              </w:rPr>
              <w:t>Sub Document</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eastAsia="微软雅黑"/>
                <w:szCs w:val="22"/>
              </w:rPr>
              <w:t>辅助文档，由主文档转换产生</w:t>
            </w:r>
            <w:r>
              <w:rPr>
                <w:rFonts w:hint="eastAsia" w:eastAsia="微软雅黑"/>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rPr>
            </w:pPr>
            <w:r>
              <w:rPr>
                <w:rFonts w:eastAsia="微软雅黑"/>
              </w:rPr>
              <w:t>SharedLink</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rPr>
            </w:pPr>
            <w:r>
              <w:rPr>
                <w:rFonts w:eastAsia="微软雅黑"/>
              </w:rPr>
              <w:t>SharedLink</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rPr>
            </w:pPr>
            <w:r>
              <w:rPr>
                <w:rFonts w:eastAsia="微软雅黑"/>
              </w:rPr>
              <w:t>AnyShare共享所产生的链接。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eastAsia="微软雅黑"/>
                <w:szCs w:val="22"/>
              </w:rPr>
              <w:t>元数据服务</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rPr>
            </w:pPr>
            <w:r>
              <w:rPr>
                <w:rFonts w:eastAsia="微软雅黑"/>
              </w:rPr>
              <w:t>Metadata Service</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rPr>
            </w:pPr>
            <w:r>
              <w:rPr>
                <w:rFonts w:eastAsia="微软雅黑"/>
              </w:rPr>
              <w:t>AnyShare提供元数据服务，用于实现应用系统元数据可定制化，解决单一模板扩展性问题；满足内容分析中标签，摘要等场景，为文档检索、内容推荐等应用提供数据基础。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eastAsia="微软雅黑"/>
                <w:szCs w:val="22"/>
              </w:rPr>
              <w:t>内容分析及检索服务</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rPr>
            </w:pPr>
            <w:r>
              <w:rPr>
                <w:rFonts w:eastAsia="微软雅黑"/>
              </w:rPr>
              <w:t>Content Analysis and Retrieval Service</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eastAsia="微软雅黑"/>
                <w:szCs w:val="22"/>
              </w:rPr>
              <w:t>一种文件的属性和搜索服务</w:t>
            </w:r>
            <w:r>
              <w:rPr>
                <w:rFonts w:hint="eastAsia" w:eastAsia="微软雅黑"/>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rPr>
            </w:pPr>
            <w:r>
              <w:rPr>
                <w:rFonts w:eastAsia="微软雅黑"/>
              </w:rPr>
              <w:t>Analysis-on-the-fly</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rPr>
            </w:pPr>
            <w:r>
              <w:rPr>
                <w:rFonts w:eastAsia="微软雅黑"/>
              </w:rPr>
              <w:t>Analysis-on-the-fly</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eastAsia="微软雅黑"/>
                <w:szCs w:val="22"/>
              </w:rPr>
              <w:t>内容上传到AnyShare后，可以即时进行内容分析处理</w:t>
            </w:r>
            <w:r>
              <w:rPr>
                <w:rFonts w:hint="eastAsia" w:eastAsia="微软雅黑"/>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szCs w:val="22"/>
              </w:rPr>
            </w:pPr>
            <w:r>
              <w:rPr>
                <w:rFonts w:eastAsia="微软雅黑"/>
                <w:szCs w:val="22"/>
              </w:rPr>
              <w:t>多对象存储集群</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rPr>
            </w:pPr>
            <w:r>
              <w:rPr>
                <w:rFonts w:eastAsia="微软雅黑"/>
              </w:rPr>
              <w:t>Multiple Object Storage Cluster</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eastAsia="微软雅黑"/>
                <w:szCs w:val="22"/>
              </w:rPr>
              <w:t>一套AnyShare实例，支持同时配置使用多套对象存储服务集群</w:t>
            </w:r>
            <w:r>
              <w:rPr>
                <w:rFonts w:hint="eastAsia" w:eastAsia="微软雅黑"/>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szCs w:val="22"/>
              </w:rPr>
            </w:pPr>
            <w:r>
              <w:rPr>
                <w:rFonts w:eastAsia="微软雅黑"/>
                <w:szCs w:val="22"/>
              </w:rPr>
              <w:t>内容数据湖</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rPr>
            </w:pPr>
            <w:r>
              <w:rPr>
                <w:rFonts w:eastAsia="微软雅黑"/>
              </w:rPr>
              <w:t>Content Lake</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eastAsia="微软雅黑"/>
                <w:szCs w:val="22"/>
              </w:rPr>
              <w:t>内容的原始数据保存区</w:t>
            </w:r>
            <w:r>
              <w:rPr>
                <w:rFonts w:hint="eastAsia" w:eastAsia="微软雅黑"/>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szCs w:val="22"/>
              </w:rPr>
            </w:pPr>
            <w:r>
              <w:rPr>
                <w:rFonts w:eastAsia="微软雅黑"/>
                <w:szCs w:val="22"/>
              </w:rPr>
              <w:t>云原生</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rPr>
            </w:pPr>
            <w:r>
              <w:rPr>
                <w:rFonts w:eastAsia="微软雅黑"/>
              </w:rPr>
              <w:t>Cloud Native Structure</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eastAsia="微软雅黑"/>
                <w:szCs w:val="22"/>
              </w:rPr>
              <w:t>“云原生”是一种利用云计算交付模型的优势来构建和运行应用程序的方法</w:t>
            </w:r>
            <w:r>
              <w:rPr>
                <w:rFonts w:hint="eastAsia" w:eastAsia="微软雅黑"/>
                <w:szCs w:val="22"/>
              </w:rPr>
              <w:t>。</w:t>
            </w:r>
          </w:p>
          <w:p>
            <w:pPr>
              <w:pStyle w:val="57"/>
              <w:rPr>
                <w:rFonts w:eastAsia="微软雅黑"/>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szCs w:val="22"/>
              </w:rPr>
            </w:pPr>
            <w:r>
              <w:rPr>
                <w:rFonts w:eastAsia="微软雅黑"/>
                <w:szCs w:val="22"/>
              </w:rPr>
              <w:t>内容总线</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rPr>
            </w:pPr>
            <w:r>
              <w:rPr>
                <w:rFonts w:eastAsia="微软雅黑"/>
              </w:rPr>
              <w:t>Content Bus</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hint="eastAsia" w:eastAsia="微软雅黑"/>
                <w:szCs w:val="22"/>
              </w:rPr>
              <w:t>企业内容数据的连接中枢，用于消除数据孤岛，降低非结构化数据集成的复杂度，并普及内容服务场景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szCs w:val="22"/>
              </w:rPr>
            </w:pPr>
            <w:r>
              <w:rPr>
                <w:rFonts w:eastAsia="微软雅黑"/>
                <w:szCs w:val="22"/>
              </w:rPr>
              <w:t>多文档域管理</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rPr>
            </w:pPr>
            <w:r>
              <w:rPr>
                <w:rFonts w:eastAsia="微软雅黑"/>
              </w:rPr>
              <w:t>Document Domains Management</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eastAsia="微软雅黑"/>
                <w:szCs w:val="22"/>
              </w:rPr>
              <w:t>多个文档域之间的协作和管理，包含策略管控和文档同步的管理</w:t>
            </w:r>
            <w:r>
              <w:rPr>
                <w:rFonts w:hint="eastAsia" w:eastAsia="微软雅黑"/>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rPr>
            </w:pPr>
            <w:r>
              <w:rPr>
                <w:rFonts w:eastAsia="微软雅黑"/>
              </w:rPr>
              <w:t>AnyShare实例</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rPr>
            </w:pPr>
            <w:r>
              <w:rPr>
                <w:rFonts w:eastAsia="微软雅黑"/>
              </w:rPr>
              <w:t>AnyShare Instance</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eastAsia="微软雅黑"/>
                <w:szCs w:val="22"/>
              </w:rPr>
              <w:t>一个实例对应一个管理控制台和文档域</w:t>
            </w:r>
            <w:r>
              <w:rPr>
                <w:rFonts w:hint="eastAsia" w:eastAsia="微软雅黑"/>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8"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szCs w:val="22"/>
              </w:rPr>
            </w:pPr>
            <w:r>
              <w:rPr>
                <w:rFonts w:eastAsia="微软雅黑"/>
                <w:szCs w:val="22"/>
              </w:rPr>
              <w:t>内容数据飞轮</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rPr>
            </w:pPr>
            <w:r>
              <w:rPr>
                <w:rFonts w:eastAsia="微软雅黑"/>
              </w:rPr>
              <w:t>Content Flywheel</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rPr>
            </w:pPr>
            <w:r>
              <w:rPr>
                <w:rFonts w:eastAsia="微软雅黑"/>
              </w:rPr>
              <w:t>AnyShare借助內容搜索和人工智能，帮助用户解决海量内容数据场景下的各类使用管理难题，包括内容识别、内容搜索、安全管控。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rPr>
            </w:pPr>
            <w:r>
              <w:rPr>
                <w:rFonts w:eastAsia="微软雅黑"/>
              </w:rPr>
              <w:t>Web 组件</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rPr>
            </w:pPr>
            <w:r>
              <w:rPr>
                <w:rFonts w:eastAsia="微软雅黑"/>
              </w:rPr>
              <w:t>Web Widget</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rPr>
            </w:pPr>
            <w:r>
              <w:rPr>
                <w:rFonts w:eastAsia="微软雅黑"/>
              </w:rPr>
              <w:t>Web组件是提供第三方整合Web客户端预览，文件选择，上传下载等功能的组件。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szCs w:val="22"/>
              </w:rPr>
            </w:pPr>
            <w:r>
              <w:rPr>
                <w:rFonts w:eastAsia="微软雅黑"/>
                <w:szCs w:val="22"/>
              </w:rPr>
              <w:t>服务</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rPr>
            </w:pPr>
            <w:r>
              <w:rPr>
                <w:rFonts w:eastAsia="微软雅黑"/>
              </w:rPr>
              <w:t>Service</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eastAsia="微软雅黑"/>
                <w:szCs w:val="22"/>
              </w:rPr>
              <w:t>指系统中承担独立职能、独立用户价值、且可独立部署的模块</w:t>
            </w:r>
            <w:r>
              <w:rPr>
                <w:rFonts w:hint="eastAsia" w:eastAsia="微软雅黑"/>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szCs w:val="22"/>
              </w:rPr>
            </w:pPr>
            <w:r>
              <w:rPr>
                <w:rFonts w:eastAsia="微软雅黑"/>
                <w:szCs w:val="22"/>
              </w:rPr>
              <w:t>微服务</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rPr>
            </w:pPr>
            <w:r>
              <w:rPr>
                <w:rFonts w:eastAsia="微软雅黑"/>
              </w:rPr>
              <w:t>Micro Service</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eastAsia="微软雅黑"/>
                <w:szCs w:val="22"/>
              </w:rPr>
              <w:t>指基于微服务架构模式对「服务」进行拆分的单位，物理上是一个或者一组进程的集合</w:t>
            </w:r>
            <w:r>
              <w:rPr>
                <w:rFonts w:hint="eastAsia" w:eastAsia="微软雅黑"/>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szCs w:val="22"/>
              </w:rPr>
            </w:pPr>
            <w:r>
              <w:rPr>
                <w:rFonts w:hint="eastAsia" w:eastAsia="微软雅黑"/>
                <w:szCs w:val="22"/>
              </w:rPr>
              <w:t>文档集微服务</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rPr>
            </w:pPr>
            <w:r>
              <w:rPr>
                <w:rFonts w:eastAsia="微软雅黑 Light"/>
              </w:rPr>
              <w:t>Doc Set Microservices</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eastAsia="微软雅黑"/>
                <w:szCs w:val="22"/>
              </w:rPr>
              <w:t>在界面上，</w:t>
            </w:r>
            <w:r>
              <w:rPr>
                <w:rFonts w:eastAsia="微软雅黑"/>
                <w:color w:val="172B4D"/>
                <w:szCs w:val="22"/>
              </w:rPr>
              <w:t>对音视频、Office文件、CAD文件（待支持）等的转码，以及对文件添加水印的微服务</w:t>
            </w:r>
            <w:r>
              <w:rPr>
                <w:rFonts w:eastAsia="微软雅黑"/>
                <w:szCs w:val="22"/>
              </w:rPr>
              <w:t>统称为文档集基础微服务。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szCs w:val="22"/>
              </w:rPr>
            </w:pPr>
            <w:r>
              <w:rPr>
                <w:rFonts w:hint="eastAsia" w:eastAsia="微软雅黑"/>
                <w:szCs w:val="22"/>
              </w:rPr>
              <w:t>读取策略微服务</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rPr>
            </w:pPr>
            <w:r>
              <w:rPr>
                <w:rFonts w:eastAsia="微软雅黑 Light"/>
              </w:rPr>
              <w:t>Read Policy Microservices</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hint="eastAsia" w:eastAsia="微软雅黑"/>
                <w:szCs w:val="22"/>
              </w:rPr>
              <w:t>是指在</w:t>
            </w:r>
            <w:r>
              <w:rPr>
                <w:rFonts w:eastAsia="微软雅黑"/>
                <w:szCs w:val="22"/>
              </w:rPr>
              <w:t>管理控制台，负责对读取策略下的模板、策略的新建、删除和编辑等功能的微服务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szCs w:val="22"/>
              </w:rPr>
            </w:pPr>
            <w:r>
              <w:rPr>
                <w:rFonts w:hint="eastAsia" w:eastAsia="微软雅黑"/>
                <w:szCs w:val="22"/>
              </w:rPr>
              <w:t>读取策略</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rPr>
            </w:pPr>
            <w:r>
              <w:rPr>
                <w:rFonts w:eastAsia="微软雅黑"/>
              </w:rPr>
              <w:t>Read Policy</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hint="eastAsia" w:eastAsia="微软雅黑"/>
                <w:szCs w:val="22"/>
              </w:rPr>
              <w:t>读取策略由管理控制台配置而成，主要作用于用户在客户端能够访问到的文档形态（主文档、水印副文档等）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szCs w:val="22"/>
              </w:rPr>
            </w:pPr>
            <w:r>
              <w:rPr>
                <w:rFonts w:hint="eastAsia" w:eastAsia="微软雅黑"/>
                <w:szCs w:val="22"/>
              </w:rPr>
              <w:t xml:space="preserve">水印副文档微服务  </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rPr>
            </w:pPr>
            <w:r>
              <w:rPr>
                <w:rFonts w:eastAsia="微软雅黑"/>
              </w:rPr>
              <w:t> Watermark Microservice</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hint="eastAsia" w:eastAsia="微软雅黑"/>
                <w:szCs w:val="22"/>
              </w:rPr>
              <w:t>一种可以在AnyShare上部署的微服务，部署成功后，根据读取策略的相关设定，用户可以访问加水印的副文档，用于更好的保护数据安全。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szCs w:val="22"/>
              </w:rPr>
            </w:pPr>
            <w:r>
              <w:rPr>
                <w:rFonts w:hint="eastAsia" w:eastAsia="微软雅黑"/>
                <w:szCs w:val="22"/>
              </w:rPr>
              <w:t>脱敏副文档微服务</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rPr>
            </w:pPr>
            <w:r>
              <w:rPr>
                <w:rFonts w:eastAsia="微软雅黑"/>
              </w:rPr>
              <w:t>Data Masking Microservice</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hint="eastAsia" w:eastAsia="微软雅黑"/>
                <w:szCs w:val="22"/>
              </w:rPr>
              <w:t>一种可以在AnyShare上部署的微服务，部署成功后，根据读取策略的相关设定，用户会访问到被脱敏的副文档，进而避免相应的数据泄露。当前，AnyShare支持对 银行卡、身份证、手机号、邮箱等敏感信息进行脱敏，脱敏方式有：全部脱敏、中间脱敏、首尾脱敏。用户可以根据自身需求，进行自定义配置。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szCs w:val="22"/>
              </w:rPr>
            </w:pPr>
            <w:r>
              <w:rPr>
                <w:rFonts w:hint="eastAsia" w:eastAsia="微软雅黑"/>
                <w:szCs w:val="22"/>
              </w:rPr>
              <w:t>加密副文档微服务</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rPr>
            </w:pPr>
            <w:r>
              <w:rPr>
                <w:rFonts w:eastAsia="微软雅黑"/>
              </w:rPr>
              <w:t>Encryption Microservice</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hint="eastAsia" w:eastAsia="微软雅黑"/>
                <w:szCs w:val="22"/>
              </w:rPr>
              <w:t>一种可以在AnyShare上部署的微服务，部署成功后，根据读取策略的相关设定，用户会访问到被加密的副文档。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szCs w:val="22"/>
              </w:rPr>
            </w:pPr>
            <w:r>
              <w:rPr>
                <w:rFonts w:hint="eastAsia" w:eastAsia="微软雅黑"/>
                <w:szCs w:val="22"/>
              </w:rPr>
              <w:t>外发包副文档微服务</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rPr>
            </w:pPr>
            <w:r>
              <w:rPr>
                <w:rFonts w:eastAsia="微软雅黑"/>
              </w:rPr>
              <w:t>Egress Package Microservice</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hint="eastAsia" w:eastAsia="微软雅黑"/>
                <w:szCs w:val="22"/>
              </w:rPr>
              <w:t>一种可以在AnyShare上部署的微服务，部署成功后，根据读取策略的相关设定，用户会以外发包的形式访问到相应的副文档。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szCs w:val="22"/>
              </w:rPr>
            </w:pPr>
            <w:r>
              <w:rPr>
                <w:rFonts w:hint="eastAsia" w:eastAsia="微软雅黑"/>
                <w:szCs w:val="22"/>
              </w:rPr>
              <w:t>外发包</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rPr>
            </w:pPr>
            <w:r>
              <w:rPr>
                <w:rFonts w:eastAsia="微软雅黑"/>
              </w:rPr>
              <w:t>Egress Package</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hint="eastAsia" w:eastAsia="微软雅黑"/>
                <w:szCs w:val="22"/>
              </w:rPr>
              <w:t>外发包副文档不支持在线预览，当前，AnyShare外发包的表现形式为：用户需要下载对应的文件，通常为zip格式的压缩包。下载完成后，用户需运行压缩包中的exe格式的应用，并在应用里访问相应的文件。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szCs w:val="22"/>
              </w:rPr>
            </w:pPr>
            <w:r>
              <w:rPr>
                <w:rFonts w:eastAsia="微软雅黑"/>
                <w:szCs w:val="22"/>
              </w:rPr>
              <w:t>容器云</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rPr>
            </w:pPr>
            <w:r>
              <w:rPr>
                <w:rFonts w:eastAsia="微软雅黑"/>
              </w:rPr>
              <w:t>Container Cloud</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eastAsia="微软雅黑"/>
                <w:szCs w:val="22"/>
              </w:rPr>
              <w:t>指以Kubernetes和Docker为基础的容器基础设施，包括容器服务、容器仓库、负载均衡、消息队列等，我们基于容器云来支持实现微服务化和容器化的服务</w:t>
            </w:r>
            <w:r>
              <w:rPr>
                <w:rFonts w:hint="eastAsia" w:eastAsia="微软雅黑"/>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szCs w:val="22"/>
              </w:rPr>
            </w:pPr>
            <w:r>
              <w:rPr>
                <w:rFonts w:eastAsia="微软雅黑"/>
                <w:szCs w:val="22"/>
              </w:rPr>
              <w:t>高可靠性</w:t>
            </w:r>
          </w:p>
        </w:tc>
        <w:tc>
          <w:tcPr>
            <w:tcW w:w="2551" w:type="dxa"/>
            <w:tcBorders>
              <w:top w:val="single" w:color="auto" w:sz="4" w:space="0"/>
              <w:left w:val="single" w:color="auto" w:sz="4" w:space="0"/>
              <w:bottom w:val="single" w:color="auto" w:sz="4" w:space="0"/>
              <w:right w:val="single" w:color="auto" w:sz="4" w:space="0"/>
            </w:tcBorders>
            <w:shd w:val="clear" w:color="auto" w:fill="FFFFFF" w:themeFill="background1"/>
            <w:noWrap/>
          </w:tcPr>
          <w:p>
            <w:pPr>
              <w:pStyle w:val="57"/>
              <w:rPr>
                <w:rFonts w:eastAsia="微软雅黑"/>
              </w:rPr>
            </w:pPr>
            <w:r>
              <w:rPr>
                <w:rFonts w:eastAsia="微软雅黑"/>
              </w:rPr>
              <w:t>High Reliability</w:t>
            </w:r>
          </w:p>
        </w:tc>
        <w:tc>
          <w:tcPr>
            <w:tcW w:w="567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rFonts w:eastAsia="微软雅黑"/>
                <w:szCs w:val="22"/>
              </w:rPr>
            </w:pPr>
            <w:r>
              <w:rPr>
                <w:rFonts w:eastAsia="微软雅黑"/>
                <w:szCs w:val="22"/>
              </w:rPr>
              <w:t>指的是AnyShare在运行时间内能够满足客户的预计时间。可靠性用“100%可操作性”或者“从未失败”这两种标准来表示。一个被广泛应用但却难以达到的标准是著名的“5个9标准”，就是说工作的可靠性要达到99.999%</w:t>
            </w:r>
            <w:r>
              <w:rPr>
                <w:rFonts w:hint="eastAsia" w:eastAsia="微软雅黑"/>
                <w:szCs w:val="22"/>
              </w:rPr>
              <w:t>。</w:t>
            </w:r>
          </w:p>
        </w:tc>
      </w:tr>
      <w:bookmarkEnd w:id="15"/>
    </w:tbl>
    <w:p>
      <w:pPr>
        <w:spacing w:after="156"/>
        <w:ind w:firstLine="440"/>
      </w:pPr>
    </w:p>
    <w:p>
      <w:pPr>
        <w:spacing w:after="156"/>
        <w:ind w:firstLine="440"/>
      </w:pPr>
      <w:r>
        <w:br w:type="page"/>
      </w:r>
    </w:p>
    <w:p>
      <w:pPr>
        <w:pStyle w:val="27"/>
      </w:pPr>
      <w:bookmarkStart w:id="16" w:name="_Toc66288815"/>
      <w:r>
        <w:t>AnyShare Family 7 重大改进</w:t>
      </w:r>
      <w:bookmarkEnd w:id="16"/>
    </w:p>
    <w:p>
      <w:pPr>
        <w:spacing w:after="156"/>
        <w:ind w:firstLine="440"/>
      </w:pPr>
      <w:r>
        <w:t>AnyShare Family 7 是一个全新的企业内容管理平台，该版本包括诸多重大改进的特性，以实现从应用集成开发、文档管理、高效协作、数据洞察等平台价值。</w:t>
      </w:r>
    </w:p>
    <w:p>
      <w:pPr>
        <w:pStyle w:val="3"/>
        <w:spacing w:after="156"/>
      </w:pPr>
      <w:bookmarkStart w:id="17" w:name="_Toc66288816"/>
      <w:r>
        <w:rPr>
          <w:rFonts w:hint="eastAsia"/>
        </w:rPr>
        <w:t>高性能备份恢复</w:t>
      </w:r>
      <w:bookmarkEnd w:id="17"/>
    </w:p>
    <w:p>
      <w:pPr>
        <w:spacing w:after="156"/>
        <w:ind w:firstLine="440"/>
      </w:pPr>
      <w:r>
        <w:t>海量非结构化数据备份恢复慢是一个世界性的难题，特别是对于含有海量KB级或KB级以下的小文件场景，其备份恢复性能一般不足10MB/s，对于一个拥有30TB数据量的用户，其执行一次全量备份需要一个月左右的时间，这个备份窗口对用户来说是不可接受的。</w:t>
      </w:r>
    </w:p>
    <w:p>
      <w:pPr>
        <w:spacing w:after="156"/>
        <w:ind w:firstLine="440"/>
      </w:pPr>
      <w:r>
        <w:t>AnyShare Family 7结合自身特性，通过实现OSS网关（对象存储网关）、数据一致性处理机制，并结合AnyBackup Family 7通过应用系统资源管理和应用级任务编排调度技术，最终创新的提出了AnyShare 高性能备份恢复方案，该方案解决了传统备份方案无法解决的海量小文件导致存储读写性能低下的问题，实现任意场景下海量小文件高性能备份恢复的效果。</w:t>
      </w:r>
    </w:p>
    <w:p>
      <w:pPr>
        <w:pStyle w:val="47"/>
        <w:numPr>
          <w:ilvl w:val="0"/>
          <w:numId w:val="13"/>
        </w:numPr>
        <w:spacing w:after="156"/>
        <w:ind w:firstLineChars="0"/>
        <w:rPr>
          <w:b/>
          <w:bCs/>
        </w:rPr>
      </w:pPr>
      <w:r>
        <w:rPr>
          <w:b/>
          <w:bCs/>
        </w:rPr>
        <w:t>AnyShare高性能备份恢复方案的原理</w:t>
      </w:r>
    </w:p>
    <w:p>
      <w:pPr>
        <w:pStyle w:val="47"/>
        <w:numPr>
          <w:ilvl w:val="0"/>
          <w:numId w:val="11"/>
        </w:numPr>
        <w:spacing w:after="156"/>
        <w:ind w:firstLineChars="0"/>
      </w:pPr>
      <w:r>
        <w:t>OSS网关负责在小文件上传到对象存储之后，将小文件永久聚合成大文件，解决海量小文件读写性能差的问题。</w:t>
      </w:r>
    </w:p>
    <w:p>
      <w:pPr>
        <w:pStyle w:val="47"/>
        <w:numPr>
          <w:ilvl w:val="0"/>
          <w:numId w:val="11"/>
        </w:numPr>
        <w:spacing w:after="156"/>
        <w:ind w:firstLineChars="0"/>
      </w:pPr>
      <w:r>
        <w:t>AnyShare Family 7中有MySQL、MongoDB、对象存储三种类型的数据需要备份，数据一致性处理机制能在备份的时候，为这三种不同类型数据之间的一致性提供保障。</w:t>
      </w:r>
    </w:p>
    <w:p>
      <w:pPr>
        <w:pStyle w:val="47"/>
        <w:numPr>
          <w:ilvl w:val="0"/>
          <w:numId w:val="11"/>
        </w:numPr>
        <w:spacing w:after="156"/>
        <w:ind w:firstLineChars="0"/>
      </w:pPr>
      <w:r>
        <w:t>AnyBackup Family 7应用级任务编排调度技术，将上述三种类型数据的备份进行统一的编排调度，简化备份恢复的复杂度，并结合 AnyShare Family 7的数据一致性处理机制，保证任何一次备份成功的数据，都是可靠的，不存在数据一致性问题。</w:t>
      </w:r>
    </w:p>
    <w:p>
      <w:pPr>
        <w:pStyle w:val="47"/>
        <w:numPr>
          <w:ilvl w:val="0"/>
          <w:numId w:val="13"/>
        </w:numPr>
        <w:spacing w:after="156"/>
        <w:ind w:firstLineChars="0"/>
        <w:rPr>
          <w:b/>
          <w:bCs/>
        </w:rPr>
      </w:pPr>
      <w:r>
        <w:rPr>
          <w:b/>
          <w:bCs/>
        </w:rPr>
        <w:t>AnyShare高性能备份恢复方案的主要优势</w:t>
      </w:r>
    </w:p>
    <w:p>
      <w:pPr>
        <w:pStyle w:val="47"/>
        <w:numPr>
          <w:ilvl w:val="0"/>
          <w:numId w:val="11"/>
        </w:numPr>
        <w:spacing w:after="156"/>
        <w:ind w:firstLineChars="0"/>
      </w:pPr>
      <w:r>
        <w:t xml:space="preserve">备份恢复性能提升到300MB/s以上（万兆网络环境中），彻底解决了海量小文件场景下备份恢复性能差的问题。 </w:t>
      </w:r>
    </w:p>
    <w:p>
      <w:pPr>
        <w:pStyle w:val="47"/>
        <w:numPr>
          <w:ilvl w:val="0"/>
          <w:numId w:val="11"/>
        </w:numPr>
        <w:spacing w:after="156"/>
        <w:ind w:firstLineChars="0"/>
      </w:pPr>
      <w:r>
        <w:rPr>
          <w:rFonts w:hint="eastAsia"/>
        </w:rPr>
        <w:t>独有的一致性处理技术，保证多种不同类型的数据间的一致性。</w:t>
      </w:r>
    </w:p>
    <w:p>
      <w:pPr>
        <w:pStyle w:val="3"/>
        <w:spacing w:after="156"/>
      </w:pPr>
      <w:bookmarkStart w:id="18" w:name="_Toc66288817"/>
      <w:r>
        <w:rPr>
          <w:rFonts w:hint="eastAsia"/>
        </w:rPr>
        <w:t>多文档域管理及安全策略管理</w:t>
      </w:r>
      <w:bookmarkEnd w:id="18"/>
    </w:p>
    <w:p>
      <w:pPr>
        <w:spacing w:after="156"/>
        <w:ind w:firstLine="440"/>
      </w:pPr>
      <w:r>
        <w:rPr>
          <w:rFonts w:hint="eastAsia"/>
        </w:rPr>
        <w:t>文档域之间的协作和管理能力是多文档域管理的核心特性。文档域之间支持文档库同步，迅速建立国内外数据通道，保障业务数据顺畅流转；内外网物理隔离下，提供安全交换的途径。文档域之间支持策略管控，实现总部对独立分支的统一管理。</w:t>
      </w:r>
    </w:p>
    <w:p>
      <w:pPr>
        <w:pStyle w:val="38"/>
      </w:pPr>
      <w:r>
        <w:drawing>
          <wp:inline distT="0" distB="0" distL="0" distR="0">
            <wp:extent cx="6120765" cy="2956560"/>
            <wp:effectExtent l="19050" t="19050" r="13335"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120765" cy="2956560"/>
                    </a:xfrm>
                    <a:prstGeom prst="rect">
                      <a:avLst/>
                    </a:prstGeom>
                    <a:noFill/>
                    <a:ln w="3175">
                      <a:solidFill>
                        <a:schemeClr val="tx1"/>
                      </a:solidFill>
                    </a:ln>
                  </pic:spPr>
                </pic:pic>
              </a:graphicData>
            </a:graphic>
          </wp:inline>
        </w:drawing>
      </w:r>
    </w:p>
    <w:p>
      <w:pPr>
        <w:pStyle w:val="39"/>
      </w:pPr>
      <w:r>
        <w:rPr>
          <w:rFonts w:hint="eastAsia"/>
        </w:rPr>
        <w:t>多文档域管理</w:t>
      </w:r>
    </w:p>
    <w:p>
      <w:pPr>
        <w:pStyle w:val="47"/>
        <w:numPr>
          <w:ilvl w:val="0"/>
          <w:numId w:val="14"/>
        </w:numPr>
        <w:spacing w:after="156"/>
        <w:ind w:firstLineChars="0"/>
        <w:rPr>
          <w:b/>
          <w:bCs/>
        </w:rPr>
      </w:pPr>
      <w:r>
        <w:rPr>
          <w:rFonts w:hint="eastAsia"/>
          <w:b/>
          <w:bCs/>
        </w:rPr>
        <w:t>多文档域管理的主要优势</w:t>
      </w:r>
    </w:p>
    <w:p>
      <w:pPr>
        <w:pStyle w:val="47"/>
        <w:numPr>
          <w:ilvl w:val="0"/>
          <w:numId w:val="15"/>
        </w:numPr>
        <w:spacing w:after="156"/>
        <w:ind w:firstLineChars="0"/>
      </w:pPr>
      <w:r>
        <w:rPr>
          <w:rFonts w:hint="eastAsia"/>
        </w:rPr>
        <w:t>多网络数据访问的高效性：迅速建立国内外数据通道，保障业务数据顺畅流转；文档数据根据制定策略闲时自动化同步；网络物理隔离下便捷的交换流程，提升协作效率。</w:t>
      </w:r>
    </w:p>
    <w:p>
      <w:pPr>
        <w:pStyle w:val="47"/>
        <w:numPr>
          <w:ilvl w:val="0"/>
          <w:numId w:val="15"/>
        </w:numPr>
        <w:spacing w:after="156"/>
        <w:ind w:firstLineChars="0"/>
      </w:pPr>
      <w:r>
        <w:rPr>
          <w:rFonts w:hint="eastAsia"/>
        </w:rPr>
        <w:t>大型组织管理的灵活性：总部与分支机构可以各自独立管理和运维；如果需要集中化管理，总部机构可以强管控分支机构的策略。</w:t>
      </w:r>
    </w:p>
    <w:p>
      <w:pPr>
        <w:pStyle w:val="47"/>
        <w:numPr>
          <w:ilvl w:val="0"/>
          <w:numId w:val="15"/>
        </w:numPr>
        <w:spacing w:after="156"/>
        <w:ind w:firstLineChars="0"/>
      </w:pPr>
      <w:r>
        <w:rPr>
          <w:rFonts w:hint="eastAsia"/>
        </w:rPr>
        <w:t>业务连续和数据安全性：重要数据支持异地备份；单域发生故障不影响异地域的运行；多网络文档数据打包加密同步。</w:t>
      </w:r>
    </w:p>
    <w:p>
      <w:pPr>
        <w:pStyle w:val="47"/>
        <w:numPr>
          <w:ilvl w:val="0"/>
          <w:numId w:val="16"/>
        </w:numPr>
        <w:spacing w:after="156"/>
        <w:ind w:firstLineChars="0"/>
        <w:rPr>
          <w:b/>
          <w:bCs/>
        </w:rPr>
      </w:pPr>
      <w:r>
        <w:rPr>
          <w:rFonts w:hint="eastAsia"/>
          <w:b/>
          <w:bCs/>
        </w:rPr>
        <w:t>多文档域及安全策略管理的主要功能</w:t>
      </w:r>
    </w:p>
    <w:p>
      <w:pPr>
        <w:pStyle w:val="47"/>
        <w:numPr>
          <w:ilvl w:val="0"/>
          <w:numId w:val="17"/>
        </w:numPr>
        <w:spacing w:after="156"/>
        <w:ind w:firstLineChars="0"/>
      </w:pPr>
      <w:r>
        <w:rPr>
          <w:rFonts w:hint="eastAsia"/>
        </w:rPr>
        <w:t>多组织策略统一管控：</w:t>
      </w:r>
    </w:p>
    <w:p>
      <w:pPr>
        <w:pStyle w:val="47"/>
        <w:numPr>
          <w:ilvl w:val="0"/>
          <w:numId w:val="18"/>
        </w:numPr>
        <w:spacing w:after="156"/>
        <w:ind w:firstLineChars="0"/>
      </w:pPr>
      <w:r>
        <w:rPr>
          <w:rFonts w:hint="eastAsia"/>
        </w:rPr>
        <w:t>支持添加多个子域，即上级组织可同时管控多个分支的策略。</w:t>
      </w:r>
    </w:p>
    <w:p>
      <w:pPr>
        <w:pStyle w:val="47"/>
        <w:numPr>
          <w:ilvl w:val="0"/>
          <w:numId w:val="18"/>
        </w:numPr>
        <w:spacing w:after="156"/>
        <w:ind w:firstLineChars="0"/>
      </w:pPr>
      <w:r>
        <w:rPr>
          <w:rFonts w:hint="eastAsia"/>
        </w:rPr>
        <w:t>策略同步后，分支无法修改，保证上下级策略的一致性。</w:t>
      </w:r>
    </w:p>
    <w:p>
      <w:pPr>
        <w:pStyle w:val="47"/>
        <w:numPr>
          <w:ilvl w:val="0"/>
          <w:numId w:val="18"/>
        </w:numPr>
        <w:spacing w:after="156"/>
        <w:ind w:firstLineChars="0"/>
      </w:pPr>
      <w:r>
        <w:rPr>
          <w:rFonts w:hint="eastAsia"/>
        </w:rPr>
        <w:t>可选择同步策略类型，即未选择策略可由下级分支按照各自实际需求灵活展开。</w:t>
      </w:r>
    </w:p>
    <w:p>
      <w:pPr>
        <w:pStyle w:val="47"/>
        <w:numPr>
          <w:ilvl w:val="0"/>
          <w:numId w:val="17"/>
        </w:numPr>
        <w:spacing w:after="156"/>
        <w:ind w:firstLineChars="0"/>
      </w:pPr>
      <w:r>
        <w:rPr>
          <w:rFonts w:hint="eastAsia"/>
        </w:rPr>
        <w:t>多网络文档高效同步：</w:t>
      </w:r>
    </w:p>
    <w:p>
      <w:pPr>
        <w:pStyle w:val="47"/>
        <w:numPr>
          <w:ilvl w:val="0"/>
          <w:numId w:val="19"/>
        </w:numPr>
        <w:spacing w:after="156"/>
        <w:ind w:firstLineChars="0"/>
      </w:pPr>
      <w:r>
        <w:rPr>
          <w:rFonts w:hint="eastAsia"/>
        </w:rPr>
        <w:t>管理员统一设定同步的文档库对象、目标端、同步时间；支持实时、定期、定时自动同步；支持同步任务进度查询与管理。</w:t>
      </w:r>
    </w:p>
    <w:p>
      <w:pPr>
        <w:pStyle w:val="47"/>
        <w:numPr>
          <w:ilvl w:val="0"/>
          <w:numId w:val="19"/>
        </w:numPr>
        <w:spacing w:after="156"/>
        <w:ind w:firstLineChars="0"/>
      </w:pPr>
      <w:r>
        <w:rPr>
          <w:rFonts w:hint="eastAsia"/>
        </w:rPr>
        <w:t>普通用户可以手动发起同步任务；操作前后支持审核与审计。</w:t>
      </w:r>
    </w:p>
    <w:p>
      <w:pPr>
        <w:pStyle w:val="47"/>
        <w:numPr>
          <w:ilvl w:val="0"/>
          <w:numId w:val="19"/>
        </w:numPr>
        <w:spacing w:after="156"/>
        <w:ind w:firstLineChars="0"/>
      </w:pPr>
      <w:r>
        <w:rPr>
          <w:rFonts w:hint="eastAsia"/>
        </w:rPr>
        <w:t>初始同步为全量同步模式，后续同步为增量同步模式（只对新增或修改的数据同步）。</w:t>
      </w:r>
    </w:p>
    <w:p>
      <w:pPr>
        <w:spacing w:after="156"/>
        <w:ind w:firstLine="440"/>
      </w:pPr>
    </w:p>
    <w:p>
      <w:pPr>
        <w:pStyle w:val="3"/>
        <w:spacing w:after="156"/>
      </w:pPr>
      <w:bookmarkStart w:id="19" w:name="_Toc66288818"/>
      <w:r>
        <w:rPr>
          <w:rFonts w:hint="eastAsia"/>
        </w:rPr>
        <w:t>文档库及策略管理</w:t>
      </w:r>
      <w:bookmarkEnd w:id="19"/>
    </w:p>
    <w:p>
      <w:pPr>
        <w:spacing w:after="156"/>
        <w:ind w:firstLine="440"/>
      </w:pPr>
      <w:r>
        <w:t>AnyShare 采用文档库方式组织每一类文档的管理，包括文档库类别、文档库策略以及文档库模板。</w:t>
      </w:r>
    </w:p>
    <w:p>
      <w:pPr>
        <w:pStyle w:val="38"/>
      </w:pPr>
      <w:r>
        <w:drawing>
          <wp:inline distT="0" distB="0" distL="0" distR="0">
            <wp:extent cx="5279390" cy="3078480"/>
            <wp:effectExtent l="19050" t="19050" r="16510" b="266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9390" cy="3078480"/>
                    </a:xfrm>
                    <a:prstGeom prst="rect">
                      <a:avLst/>
                    </a:prstGeom>
                    <a:noFill/>
                    <a:ln w="3175">
                      <a:solidFill>
                        <a:schemeClr val="tx1"/>
                      </a:solidFill>
                    </a:ln>
                  </pic:spPr>
                </pic:pic>
              </a:graphicData>
            </a:graphic>
          </wp:inline>
        </w:drawing>
      </w:r>
    </w:p>
    <w:p>
      <w:pPr>
        <w:pStyle w:val="39"/>
      </w:pPr>
      <w:r>
        <w:rPr>
          <w:rFonts w:hint="eastAsia"/>
        </w:rPr>
        <w:t>文档库及策略管理</w:t>
      </w:r>
    </w:p>
    <w:p>
      <w:pPr>
        <w:spacing w:after="156"/>
        <w:ind w:firstLine="440"/>
      </w:pPr>
    </w:p>
    <w:p>
      <w:pPr>
        <w:pStyle w:val="47"/>
        <w:numPr>
          <w:ilvl w:val="0"/>
          <w:numId w:val="16"/>
        </w:numPr>
        <w:spacing w:after="156"/>
        <w:ind w:firstLineChars="0"/>
        <w:rPr>
          <w:b/>
          <w:bCs/>
        </w:rPr>
      </w:pPr>
      <w:r>
        <w:rPr>
          <w:rFonts w:hint="eastAsia"/>
          <w:b/>
          <w:bCs/>
        </w:rPr>
        <w:t>文档库类别</w:t>
      </w:r>
    </w:p>
    <w:p>
      <w:pPr>
        <w:spacing w:after="156"/>
        <w:ind w:left="440" w:firstLine="0" w:firstLineChars="0"/>
      </w:pPr>
      <w:r>
        <w:t>AnyShare 中的文档库类别，根据使用场景，划分为内置类型和自定义类型两种：</w:t>
      </w:r>
    </w:p>
    <w:p>
      <w:pPr>
        <w:pStyle w:val="47"/>
        <w:numPr>
          <w:ilvl w:val="0"/>
          <w:numId w:val="20"/>
        </w:numPr>
        <w:spacing w:after="156"/>
        <w:ind w:firstLineChars="0"/>
      </w:pPr>
      <w:r>
        <w:rPr>
          <w:rFonts w:hint="eastAsia"/>
        </w:rPr>
        <w:t>个人文档库：个人移动办公、数据备份空间。</w:t>
      </w:r>
    </w:p>
    <w:p>
      <w:pPr>
        <w:pStyle w:val="47"/>
        <w:numPr>
          <w:ilvl w:val="0"/>
          <w:numId w:val="20"/>
        </w:numPr>
        <w:spacing w:after="156"/>
        <w:ind w:firstLineChars="0"/>
      </w:pPr>
      <w:r>
        <w:rPr>
          <w:rFonts w:hint="eastAsia"/>
        </w:rPr>
        <w:t>部门文档库：部门协作空间，基于组织架构创建。</w:t>
      </w:r>
    </w:p>
    <w:p>
      <w:pPr>
        <w:pStyle w:val="47"/>
        <w:numPr>
          <w:ilvl w:val="0"/>
          <w:numId w:val="20"/>
        </w:numPr>
        <w:spacing w:after="156"/>
        <w:ind w:firstLineChars="0"/>
      </w:pPr>
      <w:r>
        <w:rPr>
          <w:rFonts w:hint="eastAsia"/>
        </w:rPr>
        <w:t>内容库：企业内容管理空间、统一对接业务系统数据。</w:t>
      </w:r>
    </w:p>
    <w:p>
      <w:pPr>
        <w:pStyle w:val="47"/>
        <w:numPr>
          <w:ilvl w:val="0"/>
          <w:numId w:val="20"/>
        </w:numPr>
        <w:spacing w:after="156"/>
        <w:ind w:firstLineChars="0"/>
      </w:pPr>
      <w:r>
        <w:t>知识库：企业知识空间、与内容家（VideoHome）整合。</w:t>
      </w:r>
    </w:p>
    <w:p>
      <w:pPr>
        <w:pStyle w:val="47"/>
        <w:numPr>
          <w:ilvl w:val="0"/>
          <w:numId w:val="20"/>
        </w:numPr>
        <w:spacing w:after="156"/>
        <w:ind w:firstLineChars="0"/>
      </w:pPr>
      <w:r>
        <w:rPr>
          <w:rFonts w:hint="eastAsia"/>
        </w:rPr>
        <w:t>自定义文档库：满足预置类型之外的文档管理需求。</w:t>
      </w:r>
    </w:p>
    <w:p>
      <w:pPr>
        <w:pStyle w:val="47"/>
        <w:numPr>
          <w:ilvl w:val="0"/>
          <w:numId w:val="16"/>
        </w:numPr>
        <w:spacing w:after="156"/>
        <w:ind w:firstLineChars="0"/>
        <w:rPr>
          <w:b/>
          <w:bCs/>
        </w:rPr>
      </w:pPr>
      <w:r>
        <w:rPr>
          <w:rFonts w:hint="eastAsia"/>
          <w:b/>
          <w:bCs/>
        </w:rPr>
        <w:t>文档库策略</w:t>
      </w:r>
    </w:p>
    <w:p>
      <w:pPr>
        <w:spacing w:after="156"/>
        <w:ind w:firstLine="440"/>
      </w:pPr>
      <w:r>
        <w:t>AnyShare 提供丰富的文档库策略，用于高效、安全的管理文档库，是实现文档管理体系的基础。</w:t>
      </w:r>
    </w:p>
    <w:p>
      <w:pPr>
        <w:pStyle w:val="49"/>
      </w:pPr>
      <w:r>
        <w:rPr>
          <w:rFonts w:hint="eastAsia"/>
        </w:rPr>
        <w:t>文档库策略</w:t>
      </w:r>
    </w:p>
    <w:tbl>
      <w:tblPr>
        <w:tblStyle w:val="18"/>
        <w:tblW w:w="0" w:type="auto"/>
        <w:tblInd w:w="0" w:type="dxa"/>
        <w:tblBorders>
          <w:top w:val="single" w:color="1C1C1C" w:sz="4" w:space="0"/>
          <w:left w:val="single" w:color="1C1C1C" w:sz="4" w:space="0"/>
          <w:bottom w:val="single" w:color="1C1C1C" w:sz="4" w:space="0"/>
          <w:right w:val="single" w:color="1C1C1C" w:sz="4" w:space="0"/>
          <w:insideH w:val="single" w:color="1C1C1C" w:sz="4" w:space="0"/>
          <w:insideV w:val="single" w:color="1C1C1C" w:sz="4" w:space="0"/>
        </w:tblBorders>
        <w:tblLayout w:type="autofit"/>
        <w:tblCellMar>
          <w:top w:w="0" w:type="dxa"/>
          <w:left w:w="108" w:type="dxa"/>
          <w:bottom w:w="0" w:type="dxa"/>
          <w:right w:w="108" w:type="dxa"/>
        </w:tblCellMar>
      </w:tblPr>
      <w:tblGrid>
        <w:gridCol w:w="1129"/>
        <w:gridCol w:w="1418"/>
        <w:gridCol w:w="1417"/>
        <w:gridCol w:w="1418"/>
        <w:gridCol w:w="2693"/>
        <w:gridCol w:w="1559"/>
      </w:tblGrid>
      <w:tr>
        <w:tblPrEx>
          <w:tblBorders>
            <w:top w:val="single" w:color="1C1C1C" w:sz="4" w:space="0"/>
            <w:left w:val="single" w:color="1C1C1C" w:sz="4" w:space="0"/>
            <w:bottom w:val="single" w:color="1C1C1C" w:sz="4" w:space="0"/>
            <w:right w:val="single" w:color="1C1C1C" w:sz="4" w:space="0"/>
            <w:insideH w:val="single" w:color="1C1C1C" w:sz="4" w:space="0"/>
            <w:insideV w:val="single" w:color="1C1C1C" w:sz="4" w:space="0"/>
          </w:tblBorders>
          <w:tblCellMar>
            <w:top w:w="0" w:type="dxa"/>
            <w:left w:w="108" w:type="dxa"/>
            <w:bottom w:w="0" w:type="dxa"/>
            <w:right w:w="108" w:type="dxa"/>
          </w:tblCellMar>
        </w:tblPrEx>
        <w:trPr>
          <w:trHeight w:val="567" w:hRule="atLeast"/>
          <w:tblHeader/>
        </w:trPr>
        <w:tc>
          <w:tcPr>
            <w:tcW w:w="1129" w:type="dxa"/>
            <w:tcBorders>
              <w:top w:val="single" w:color="1C1C1C" w:sz="4" w:space="0"/>
              <w:left w:val="single" w:color="1C1C1C" w:sz="4" w:space="0"/>
              <w:bottom w:val="single" w:color="1C1C1C" w:sz="4" w:space="0"/>
              <w:right w:val="single" w:color="1C1C1C" w:sz="4" w:space="0"/>
            </w:tcBorders>
            <w:shd w:val="clear" w:color="auto" w:fill="D7DBE9"/>
          </w:tcPr>
          <w:p>
            <w:pPr>
              <w:pStyle w:val="57"/>
              <w:rPr>
                <w:rFonts w:eastAsia="微软雅黑"/>
                <w:b/>
              </w:rPr>
            </w:pPr>
            <w:r>
              <w:rPr>
                <w:rFonts w:hint="eastAsia" w:eastAsia="微软雅黑"/>
                <w:b/>
              </w:rPr>
              <w:t>策略</w:t>
            </w:r>
          </w:p>
        </w:tc>
        <w:tc>
          <w:tcPr>
            <w:tcW w:w="1418" w:type="dxa"/>
            <w:tcBorders>
              <w:top w:val="single" w:color="1C1C1C" w:sz="4" w:space="0"/>
              <w:left w:val="single" w:color="1C1C1C" w:sz="4" w:space="0"/>
              <w:bottom w:val="single" w:color="1C1C1C" w:sz="4" w:space="0"/>
              <w:right w:val="single" w:color="1C1C1C" w:sz="4" w:space="0"/>
            </w:tcBorders>
            <w:shd w:val="clear" w:color="auto" w:fill="D7DBE9"/>
          </w:tcPr>
          <w:p>
            <w:pPr>
              <w:pStyle w:val="57"/>
              <w:rPr>
                <w:rFonts w:eastAsia="微软雅黑"/>
                <w:b/>
              </w:rPr>
            </w:pPr>
            <w:r>
              <w:rPr>
                <w:rFonts w:hint="eastAsia" w:eastAsia="微软雅黑"/>
                <w:b/>
              </w:rPr>
              <w:t>个人文档库</w:t>
            </w:r>
          </w:p>
        </w:tc>
        <w:tc>
          <w:tcPr>
            <w:tcW w:w="1417" w:type="dxa"/>
            <w:tcBorders>
              <w:top w:val="single" w:color="1C1C1C" w:sz="4" w:space="0"/>
              <w:left w:val="single" w:color="1C1C1C" w:sz="4" w:space="0"/>
              <w:bottom w:val="single" w:color="1C1C1C" w:sz="4" w:space="0"/>
              <w:right w:val="single" w:color="1C1C1C" w:sz="4" w:space="0"/>
            </w:tcBorders>
            <w:shd w:val="clear" w:color="auto" w:fill="D7DBE9"/>
          </w:tcPr>
          <w:p>
            <w:pPr>
              <w:pStyle w:val="57"/>
              <w:rPr>
                <w:rFonts w:eastAsia="微软雅黑"/>
                <w:b/>
              </w:rPr>
            </w:pPr>
            <w:r>
              <w:rPr>
                <w:rFonts w:hint="eastAsia" w:eastAsia="微软雅黑"/>
                <w:b/>
              </w:rPr>
              <w:t>部门文档库</w:t>
            </w:r>
          </w:p>
        </w:tc>
        <w:tc>
          <w:tcPr>
            <w:tcW w:w="1418" w:type="dxa"/>
            <w:tcBorders>
              <w:top w:val="single" w:color="1C1C1C" w:sz="4" w:space="0"/>
              <w:left w:val="single" w:color="1C1C1C" w:sz="4" w:space="0"/>
              <w:bottom w:val="single" w:color="1C1C1C" w:sz="4" w:space="0"/>
              <w:right w:val="single" w:color="1C1C1C" w:sz="4" w:space="0"/>
            </w:tcBorders>
            <w:shd w:val="clear" w:color="auto" w:fill="D7DBE9"/>
          </w:tcPr>
          <w:p>
            <w:pPr>
              <w:pStyle w:val="57"/>
              <w:rPr>
                <w:rFonts w:eastAsia="微软雅黑"/>
                <w:b/>
              </w:rPr>
            </w:pPr>
            <w:r>
              <w:rPr>
                <w:rFonts w:hint="eastAsia" w:eastAsia="微软雅黑"/>
                <w:b/>
              </w:rPr>
              <w:t>知识库</w:t>
            </w:r>
          </w:p>
        </w:tc>
        <w:tc>
          <w:tcPr>
            <w:tcW w:w="2693" w:type="dxa"/>
            <w:tcBorders>
              <w:top w:val="single" w:color="1C1C1C" w:sz="4" w:space="0"/>
              <w:left w:val="single" w:color="1C1C1C" w:sz="4" w:space="0"/>
              <w:bottom w:val="single" w:color="1C1C1C" w:sz="4" w:space="0"/>
              <w:right w:val="single" w:color="1C1C1C" w:sz="4" w:space="0"/>
            </w:tcBorders>
            <w:shd w:val="clear" w:color="auto" w:fill="D7DBE9"/>
          </w:tcPr>
          <w:p>
            <w:pPr>
              <w:pStyle w:val="57"/>
              <w:rPr>
                <w:rFonts w:eastAsia="微软雅黑"/>
                <w:b/>
              </w:rPr>
            </w:pPr>
            <w:r>
              <w:rPr>
                <w:rFonts w:hint="eastAsia" w:eastAsia="微软雅黑"/>
                <w:b/>
              </w:rPr>
              <w:t>内容库</w:t>
            </w:r>
          </w:p>
        </w:tc>
        <w:tc>
          <w:tcPr>
            <w:tcW w:w="1559" w:type="dxa"/>
            <w:tcBorders>
              <w:top w:val="single" w:color="1C1C1C" w:sz="4" w:space="0"/>
              <w:left w:val="single" w:color="1C1C1C" w:sz="4" w:space="0"/>
              <w:bottom w:val="single" w:color="1C1C1C" w:sz="4" w:space="0"/>
              <w:right w:val="single" w:color="1C1C1C" w:sz="4" w:space="0"/>
            </w:tcBorders>
            <w:shd w:val="clear" w:color="auto" w:fill="D7DBE9"/>
          </w:tcPr>
          <w:p>
            <w:pPr>
              <w:pStyle w:val="57"/>
              <w:rPr>
                <w:rFonts w:eastAsia="微软雅黑"/>
                <w:b/>
              </w:rPr>
            </w:pPr>
            <w:r>
              <w:rPr>
                <w:rFonts w:hint="eastAsia" w:eastAsia="微软雅黑"/>
                <w:b/>
              </w:rPr>
              <w:t>自定义文档库</w:t>
            </w:r>
          </w:p>
        </w:tc>
      </w:tr>
      <w:tr>
        <w:tblPrEx>
          <w:tblBorders>
            <w:top w:val="single" w:color="1C1C1C" w:sz="4" w:space="0"/>
            <w:left w:val="single" w:color="1C1C1C" w:sz="4" w:space="0"/>
            <w:bottom w:val="single" w:color="1C1C1C" w:sz="4" w:space="0"/>
            <w:right w:val="single" w:color="1C1C1C" w:sz="4" w:space="0"/>
            <w:insideH w:val="single" w:color="1C1C1C" w:sz="4" w:space="0"/>
            <w:insideV w:val="single" w:color="1C1C1C" w:sz="4" w:space="0"/>
          </w:tblBorders>
          <w:tblCellMar>
            <w:top w:w="0" w:type="dxa"/>
            <w:left w:w="108" w:type="dxa"/>
            <w:bottom w:w="0" w:type="dxa"/>
            <w:right w:w="108" w:type="dxa"/>
          </w:tblCellMar>
        </w:tblPrEx>
        <w:trPr>
          <w:trHeight w:val="497" w:hRule="atLeast"/>
        </w:trPr>
        <w:tc>
          <w:tcPr>
            <w:tcW w:w="1129"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rPr>
                <w:rFonts w:hint="eastAsia"/>
              </w:rPr>
              <w:t>共享策略</w:t>
            </w:r>
          </w:p>
        </w:tc>
        <w:tc>
          <w:tcPr>
            <w:tcW w:w="1418"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c>
          <w:tcPr>
            <w:tcW w:w="1417"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c>
          <w:tcPr>
            <w:tcW w:w="1418"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c>
          <w:tcPr>
            <w:tcW w:w="2693"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c>
          <w:tcPr>
            <w:tcW w:w="1559"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r>
      <w:tr>
        <w:tblPrEx>
          <w:tblBorders>
            <w:top w:val="single" w:color="1C1C1C" w:sz="4" w:space="0"/>
            <w:left w:val="single" w:color="1C1C1C" w:sz="4" w:space="0"/>
            <w:bottom w:val="single" w:color="1C1C1C" w:sz="4" w:space="0"/>
            <w:right w:val="single" w:color="1C1C1C" w:sz="4" w:space="0"/>
            <w:insideH w:val="single" w:color="1C1C1C" w:sz="4" w:space="0"/>
            <w:insideV w:val="single" w:color="1C1C1C" w:sz="4" w:space="0"/>
          </w:tblBorders>
          <w:tblCellMar>
            <w:top w:w="0" w:type="dxa"/>
            <w:left w:w="108" w:type="dxa"/>
            <w:bottom w:w="0" w:type="dxa"/>
            <w:right w:w="108" w:type="dxa"/>
          </w:tblCellMar>
        </w:tblPrEx>
        <w:tc>
          <w:tcPr>
            <w:tcW w:w="1129"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rPr>
                <w:rFonts w:hint="eastAsia"/>
              </w:rPr>
              <w:t>权限策略</w:t>
            </w:r>
          </w:p>
        </w:tc>
        <w:tc>
          <w:tcPr>
            <w:tcW w:w="1418"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c>
          <w:tcPr>
            <w:tcW w:w="1417"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c>
          <w:tcPr>
            <w:tcW w:w="1418"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c>
          <w:tcPr>
            <w:tcW w:w="2693"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rPr>
                <w:rFonts w:hint="eastAsia"/>
              </w:rPr>
              <w:t>禁止用户编辑，允许第三方应用编辑</w:t>
            </w:r>
          </w:p>
        </w:tc>
        <w:tc>
          <w:tcPr>
            <w:tcW w:w="1559"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r>
      <w:tr>
        <w:tblPrEx>
          <w:tblBorders>
            <w:top w:val="single" w:color="1C1C1C" w:sz="4" w:space="0"/>
            <w:left w:val="single" w:color="1C1C1C" w:sz="4" w:space="0"/>
            <w:bottom w:val="single" w:color="1C1C1C" w:sz="4" w:space="0"/>
            <w:right w:val="single" w:color="1C1C1C" w:sz="4" w:space="0"/>
            <w:insideH w:val="single" w:color="1C1C1C" w:sz="4" w:space="0"/>
            <w:insideV w:val="single" w:color="1C1C1C" w:sz="4" w:space="0"/>
          </w:tblBorders>
          <w:tblCellMar>
            <w:top w:w="0" w:type="dxa"/>
            <w:left w:w="108" w:type="dxa"/>
            <w:bottom w:w="0" w:type="dxa"/>
            <w:right w:w="108" w:type="dxa"/>
          </w:tblCellMar>
        </w:tblPrEx>
        <w:tc>
          <w:tcPr>
            <w:tcW w:w="1129"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rPr>
                <w:rFonts w:hint="eastAsia"/>
              </w:rPr>
              <w:t>水印策略</w:t>
            </w:r>
          </w:p>
        </w:tc>
        <w:tc>
          <w:tcPr>
            <w:tcW w:w="1418"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158750" cy="1428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8750" cy="142875"/>
                          </a:xfrm>
                          <a:prstGeom prst="rect">
                            <a:avLst/>
                          </a:prstGeom>
                        </pic:spPr>
                      </pic:pic>
                    </a:graphicData>
                  </a:graphic>
                </wp:inline>
              </w:drawing>
            </w:r>
          </w:p>
        </w:tc>
        <w:tc>
          <w:tcPr>
            <w:tcW w:w="1417"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c>
          <w:tcPr>
            <w:tcW w:w="1418"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c>
          <w:tcPr>
            <w:tcW w:w="2693"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c>
          <w:tcPr>
            <w:tcW w:w="1559"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r>
      <w:tr>
        <w:tblPrEx>
          <w:tblBorders>
            <w:top w:val="single" w:color="1C1C1C" w:sz="4" w:space="0"/>
            <w:left w:val="single" w:color="1C1C1C" w:sz="4" w:space="0"/>
            <w:bottom w:val="single" w:color="1C1C1C" w:sz="4" w:space="0"/>
            <w:right w:val="single" w:color="1C1C1C" w:sz="4" w:space="0"/>
            <w:insideH w:val="single" w:color="1C1C1C" w:sz="4" w:space="0"/>
            <w:insideV w:val="single" w:color="1C1C1C" w:sz="4" w:space="0"/>
          </w:tblBorders>
          <w:tblCellMar>
            <w:top w:w="0" w:type="dxa"/>
            <w:left w:w="108" w:type="dxa"/>
            <w:bottom w:w="0" w:type="dxa"/>
            <w:right w:w="108" w:type="dxa"/>
          </w:tblCellMar>
        </w:tblPrEx>
        <w:tc>
          <w:tcPr>
            <w:tcW w:w="1129"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rPr>
                <w:rFonts w:hint="eastAsia"/>
              </w:rPr>
              <w:t>终端策略</w:t>
            </w:r>
          </w:p>
        </w:tc>
        <w:tc>
          <w:tcPr>
            <w:tcW w:w="1418"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c>
          <w:tcPr>
            <w:tcW w:w="1417"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c>
          <w:tcPr>
            <w:tcW w:w="1418"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c>
          <w:tcPr>
            <w:tcW w:w="2693"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c>
          <w:tcPr>
            <w:tcW w:w="1559"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r>
      <w:tr>
        <w:tblPrEx>
          <w:tblBorders>
            <w:top w:val="single" w:color="1C1C1C" w:sz="4" w:space="0"/>
            <w:left w:val="single" w:color="1C1C1C" w:sz="4" w:space="0"/>
            <w:bottom w:val="single" w:color="1C1C1C" w:sz="4" w:space="0"/>
            <w:right w:val="single" w:color="1C1C1C" w:sz="4" w:space="0"/>
            <w:insideH w:val="single" w:color="1C1C1C" w:sz="4" w:space="0"/>
            <w:insideV w:val="single" w:color="1C1C1C" w:sz="4" w:space="0"/>
          </w:tblBorders>
          <w:tblCellMar>
            <w:top w:w="0" w:type="dxa"/>
            <w:left w:w="108" w:type="dxa"/>
            <w:bottom w:w="0" w:type="dxa"/>
            <w:right w:w="108" w:type="dxa"/>
          </w:tblCellMar>
        </w:tblPrEx>
        <w:tc>
          <w:tcPr>
            <w:tcW w:w="1129"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rPr>
                <w:rFonts w:hint="eastAsia"/>
              </w:rPr>
              <w:t>网段策略</w:t>
            </w:r>
          </w:p>
        </w:tc>
        <w:tc>
          <w:tcPr>
            <w:tcW w:w="1418"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158750" cy="1428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8750" cy="142875"/>
                          </a:xfrm>
                          <a:prstGeom prst="rect">
                            <a:avLst/>
                          </a:prstGeom>
                        </pic:spPr>
                      </pic:pic>
                    </a:graphicData>
                  </a:graphic>
                </wp:inline>
              </w:drawing>
            </w:r>
          </w:p>
        </w:tc>
        <w:tc>
          <w:tcPr>
            <w:tcW w:w="1417"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c>
          <w:tcPr>
            <w:tcW w:w="1418"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158750" cy="14287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8750" cy="142875"/>
                          </a:xfrm>
                          <a:prstGeom prst="rect">
                            <a:avLst/>
                          </a:prstGeom>
                        </pic:spPr>
                      </pic:pic>
                    </a:graphicData>
                  </a:graphic>
                </wp:inline>
              </w:drawing>
            </w:r>
          </w:p>
        </w:tc>
        <w:tc>
          <w:tcPr>
            <w:tcW w:w="2693"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158750" cy="1428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8750" cy="142875"/>
                          </a:xfrm>
                          <a:prstGeom prst="rect">
                            <a:avLst/>
                          </a:prstGeom>
                        </pic:spPr>
                      </pic:pic>
                    </a:graphicData>
                  </a:graphic>
                </wp:inline>
              </w:drawing>
            </w:r>
          </w:p>
        </w:tc>
        <w:tc>
          <w:tcPr>
            <w:tcW w:w="1559"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r>
      <w:tr>
        <w:tblPrEx>
          <w:tblBorders>
            <w:top w:val="single" w:color="1C1C1C" w:sz="4" w:space="0"/>
            <w:left w:val="single" w:color="1C1C1C" w:sz="4" w:space="0"/>
            <w:bottom w:val="single" w:color="1C1C1C" w:sz="4" w:space="0"/>
            <w:right w:val="single" w:color="1C1C1C" w:sz="4" w:space="0"/>
            <w:insideH w:val="single" w:color="1C1C1C" w:sz="4" w:space="0"/>
            <w:insideV w:val="single" w:color="1C1C1C" w:sz="4" w:space="0"/>
          </w:tblBorders>
          <w:tblCellMar>
            <w:top w:w="0" w:type="dxa"/>
            <w:left w:w="108" w:type="dxa"/>
            <w:bottom w:w="0" w:type="dxa"/>
            <w:right w:w="108" w:type="dxa"/>
          </w:tblCellMar>
        </w:tblPrEx>
        <w:tc>
          <w:tcPr>
            <w:tcW w:w="1129"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rPr>
                <w:rFonts w:hint="eastAsia"/>
              </w:rPr>
              <w:t>归档策略</w:t>
            </w:r>
          </w:p>
        </w:tc>
        <w:tc>
          <w:tcPr>
            <w:tcW w:w="1418"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c>
          <w:tcPr>
            <w:tcW w:w="1417"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c>
          <w:tcPr>
            <w:tcW w:w="1418"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c>
          <w:tcPr>
            <w:tcW w:w="2693"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c>
          <w:tcPr>
            <w:tcW w:w="1559" w:type="dxa"/>
            <w:tcBorders>
              <w:top w:val="single" w:color="1C1C1C" w:sz="4" w:space="0"/>
              <w:left w:val="single" w:color="1C1C1C" w:sz="4" w:space="0"/>
              <w:bottom w:val="single" w:color="1C1C1C" w:sz="4" w:space="0"/>
              <w:right w:val="single" w:color="1C1C1C" w:sz="4" w:space="0"/>
            </w:tcBorders>
            <w:shd w:val="clear" w:color="auto" w:fill="FFFFFF" w:themeFill="background1"/>
          </w:tcPr>
          <w:p>
            <w:pPr>
              <w:pStyle w:val="57"/>
            </w:pPr>
            <w:r>
              <w:drawing>
                <wp:inline distT="0" distB="0" distL="0" distR="0">
                  <wp:extent cx="219075" cy="1581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 cy="158115"/>
                          </a:xfrm>
                          <a:prstGeom prst="rect">
                            <a:avLst/>
                          </a:prstGeom>
                        </pic:spPr>
                      </pic:pic>
                    </a:graphicData>
                  </a:graphic>
                </wp:inline>
              </w:drawing>
            </w:r>
          </w:p>
        </w:tc>
      </w:tr>
    </w:tbl>
    <w:p>
      <w:pPr>
        <w:spacing w:after="156"/>
        <w:ind w:firstLine="440"/>
      </w:pPr>
    </w:p>
    <w:p>
      <w:pPr>
        <w:widowControl/>
        <w:spacing w:after="0" w:afterLines="0" w:line="240" w:lineRule="auto"/>
        <w:ind w:firstLine="0" w:firstLineChars="0"/>
      </w:pPr>
      <w:r>
        <w:br w:type="page"/>
      </w:r>
    </w:p>
    <w:p>
      <w:pPr>
        <w:spacing w:after="156"/>
        <w:ind w:firstLine="440"/>
      </w:pPr>
      <w:r>
        <w:rPr>
          <w:rFonts w:hint="eastAsia"/>
        </w:rPr>
        <w:t>这些策略与文档库之间有灵活的组合，以满足各种不同场景的安全管控需求。</w:t>
      </w:r>
    </w:p>
    <w:p>
      <w:pPr>
        <w:pStyle w:val="38"/>
      </w:pPr>
      <w:r>
        <w:drawing>
          <wp:inline distT="0" distB="0" distL="0" distR="0">
            <wp:extent cx="5586095" cy="2676525"/>
            <wp:effectExtent l="19050" t="19050" r="1460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608150" cy="2686839"/>
                    </a:xfrm>
                    <a:prstGeom prst="rect">
                      <a:avLst/>
                    </a:prstGeom>
                    <a:noFill/>
                    <a:ln w="3175">
                      <a:solidFill>
                        <a:schemeClr val="tx1"/>
                      </a:solidFill>
                    </a:ln>
                  </pic:spPr>
                </pic:pic>
              </a:graphicData>
            </a:graphic>
          </wp:inline>
        </w:drawing>
      </w:r>
    </w:p>
    <w:p>
      <w:pPr>
        <w:pStyle w:val="39"/>
      </w:pPr>
      <w:r>
        <w:rPr>
          <w:rFonts w:hint="eastAsia"/>
        </w:rPr>
        <w:t>不同文档库和策略组合</w:t>
      </w:r>
    </w:p>
    <w:p>
      <w:pPr>
        <w:pStyle w:val="47"/>
        <w:numPr>
          <w:ilvl w:val="0"/>
          <w:numId w:val="16"/>
        </w:numPr>
        <w:spacing w:after="156"/>
        <w:ind w:firstLineChars="0"/>
        <w:rPr>
          <w:b/>
          <w:bCs/>
        </w:rPr>
      </w:pPr>
      <w:r>
        <w:rPr>
          <w:rFonts w:hint="eastAsia"/>
          <w:b/>
          <w:bCs/>
        </w:rPr>
        <w:t>文档库模板</w:t>
      </w:r>
    </w:p>
    <w:p>
      <w:pPr>
        <w:spacing w:after="156"/>
        <w:ind w:left="440" w:leftChars="200" w:firstLine="440"/>
      </w:pPr>
      <w:r>
        <w:t>AnyShare中的文档库与策略之间是松散的关系，内置类型文档库根据其场景定位，包含特定的策略（及固定值），自定义文档库可以根据企业文档管理需要，配置出更灵活的策略。</w:t>
      </w:r>
    </w:p>
    <w:p>
      <w:pPr>
        <w:spacing w:after="156"/>
        <w:ind w:left="440" w:leftChars="200" w:firstLine="440"/>
      </w:pPr>
      <w:r>
        <w:rPr>
          <w:rFonts w:hint="eastAsia"/>
        </w:rPr>
        <w:t>为了适应大量文档库管理的需要，AnyShare中提供了文档库策略模板：策略模板是一组设定了策略值的模板，策略模板可以套用到具体的文档库上。</w:t>
      </w:r>
    </w:p>
    <w:p>
      <w:pPr>
        <w:spacing w:after="156"/>
        <w:ind w:firstLine="880" w:firstLineChars="400"/>
      </w:pPr>
      <w:r>
        <w:rPr>
          <w:rFonts w:hint="eastAsia"/>
        </w:rPr>
        <w:t>利用文档库策略模板，可以实现：</w:t>
      </w:r>
    </w:p>
    <w:p>
      <w:pPr>
        <w:pStyle w:val="47"/>
        <w:numPr>
          <w:ilvl w:val="0"/>
          <w:numId w:val="21"/>
        </w:numPr>
        <w:spacing w:after="156"/>
        <w:ind w:firstLineChars="0"/>
      </w:pPr>
      <w:r>
        <w:rPr>
          <w:rFonts w:hint="eastAsia"/>
        </w:rPr>
        <w:t>将模板套用到现有文档库，可以实现策略的批量生效。</w:t>
      </w:r>
    </w:p>
    <w:p>
      <w:pPr>
        <w:pStyle w:val="47"/>
        <w:numPr>
          <w:ilvl w:val="0"/>
          <w:numId w:val="21"/>
        </w:numPr>
        <w:spacing w:after="156"/>
        <w:ind w:firstLineChars="0"/>
      </w:pPr>
      <w:r>
        <w:rPr>
          <w:rFonts w:hint="eastAsia"/>
        </w:rPr>
        <w:t>在创建文档库时，可以选择适用于文档库类型的策略模板，配合文档库的批量创建功能，可以快速地创建一批设定好策略的文档库，大大减轻管理员负担、提高文档库管理效率。</w:t>
      </w:r>
    </w:p>
    <w:p>
      <w:pPr>
        <w:pStyle w:val="38"/>
      </w:pPr>
      <w:r>
        <w:drawing>
          <wp:inline distT="0" distB="0" distL="0" distR="0">
            <wp:extent cx="5955665" cy="2853055"/>
            <wp:effectExtent l="19050" t="19050" r="26035" b="234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92143" cy="2870806"/>
                    </a:xfrm>
                    <a:prstGeom prst="rect">
                      <a:avLst/>
                    </a:prstGeom>
                    <a:noFill/>
                    <a:ln w="3175">
                      <a:solidFill>
                        <a:schemeClr val="tx1"/>
                      </a:solidFill>
                    </a:ln>
                  </pic:spPr>
                </pic:pic>
              </a:graphicData>
            </a:graphic>
          </wp:inline>
        </w:drawing>
      </w:r>
    </w:p>
    <w:p>
      <w:pPr>
        <w:pStyle w:val="39"/>
      </w:pPr>
      <w:r>
        <w:rPr>
          <w:rFonts w:hint="eastAsia"/>
        </w:rPr>
        <w:t>选择策略模板创建文档库</w:t>
      </w:r>
    </w:p>
    <w:p>
      <w:pPr>
        <w:spacing w:after="156"/>
        <w:ind w:firstLine="440"/>
      </w:pPr>
      <w:bookmarkStart w:id="20" w:name="_Toc63067845"/>
      <w:r>
        <w:t>AnyShare Family 7 推出读取策略，以保障不同应用场景中文档的安全性；具体实现方式则是在访问者访问文档时对其权限进行识别，匹配应用不同策略（如允许访问主文档、水印副文档、外发包副文档、脱敏副文档或加密副文档等）。</w:t>
      </w:r>
      <w:bookmarkEnd w:id="20"/>
    </w:p>
    <w:p>
      <w:pPr>
        <w:pStyle w:val="47"/>
        <w:numPr>
          <w:ilvl w:val="0"/>
          <w:numId w:val="16"/>
        </w:numPr>
        <w:spacing w:after="156"/>
        <w:ind w:firstLineChars="0"/>
        <w:rPr>
          <w:b/>
          <w:bCs/>
        </w:rPr>
      </w:pPr>
      <w:bookmarkStart w:id="21" w:name="_Toc63067846"/>
      <w:r>
        <w:rPr>
          <w:rFonts w:hint="eastAsia"/>
          <w:b/>
          <w:bCs/>
        </w:rPr>
        <w:t>读取策略的</w:t>
      </w:r>
      <w:bookmarkEnd w:id="21"/>
      <w:r>
        <w:rPr>
          <w:rFonts w:hint="eastAsia"/>
          <w:b/>
          <w:bCs/>
        </w:rPr>
        <w:t>配置灵活性</w:t>
      </w:r>
    </w:p>
    <w:p>
      <w:pPr>
        <w:pStyle w:val="47"/>
        <w:numPr>
          <w:ilvl w:val="0"/>
          <w:numId w:val="15"/>
        </w:numPr>
        <w:spacing w:after="156"/>
        <w:ind w:firstLineChars="0"/>
      </w:pPr>
      <w:bookmarkStart w:id="22" w:name="_Toc63067847"/>
      <w:r>
        <w:rPr>
          <w:rFonts w:hint="eastAsia"/>
        </w:rPr>
        <w:t>读取策略的配置对象包括文档库、目录及文件。所有者可以针对文档库、目录及文件进行配置；管理员可以针对文档库进行配置。</w:t>
      </w:r>
    </w:p>
    <w:p>
      <w:pPr>
        <w:pStyle w:val="47"/>
        <w:numPr>
          <w:ilvl w:val="0"/>
          <w:numId w:val="15"/>
        </w:numPr>
        <w:spacing w:after="156"/>
        <w:ind w:firstLineChars="0"/>
      </w:pPr>
      <w:r>
        <w:rPr>
          <w:rFonts w:hint="eastAsia"/>
        </w:rPr>
        <w:t xml:space="preserve">管理员的配置权重大于所有者 </w:t>
      </w:r>
      <w:r>
        <w:t xml:space="preserve">—— </w:t>
      </w:r>
      <w:r>
        <w:rPr>
          <w:rFonts w:hint="eastAsia"/>
        </w:rPr>
        <w:t>当管理员对某个文档库配置了读取策略时，访问者对该文档库内文件的读取行为均受到管理员配置的读取策略限制，此时所有者配置的任何读取策略均不生效</w:t>
      </w:r>
      <w:bookmarkEnd w:id="22"/>
      <w:r>
        <w:rPr>
          <w:rFonts w:hint="eastAsia"/>
        </w:rPr>
        <w:t>。</w:t>
      </w:r>
    </w:p>
    <w:p>
      <w:pPr>
        <w:pStyle w:val="38"/>
      </w:pPr>
      <w:r>
        <w:drawing>
          <wp:inline distT="0" distB="0" distL="0" distR="0">
            <wp:extent cx="4416425" cy="2448560"/>
            <wp:effectExtent l="19050" t="19050" r="22225" b="279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3"/>
                    <a:stretch>
                      <a:fillRect/>
                    </a:stretch>
                  </pic:blipFill>
                  <pic:spPr>
                    <a:xfrm>
                      <a:off x="0" y="0"/>
                      <a:ext cx="4427548" cy="2454695"/>
                    </a:xfrm>
                    <a:prstGeom prst="rect">
                      <a:avLst/>
                    </a:prstGeom>
                    <a:ln>
                      <a:solidFill>
                        <a:schemeClr val="tx1"/>
                      </a:solidFill>
                    </a:ln>
                  </pic:spPr>
                </pic:pic>
              </a:graphicData>
            </a:graphic>
          </wp:inline>
        </w:drawing>
      </w:r>
    </w:p>
    <w:p>
      <w:pPr>
        <w:pStyle w:val="39"/>
      </w:pPr>
      <w:r>
        <w:rPr>
          <w:rFonts w:hint="eastAsia"/>
        </w:rPr>
        <w:t>灵活配置</w:t>
      </w:r>
    </w:p>
    <w:p>
      <w:pPr>
        <w:spacing w:after="156"/>
        <w:ind w:firstLine="440"/>
      </w:pPr>
      <w:r>
        <w:rPr>
          <w:rFonts w:hint="eastAsia"/>
        </w:rPr>
        <w:t>每个文档库都可以针对实名访问和匿名访问，这两种方位类型配置不同的读取策略，以满足对文件的内部共享和外发场景下不同的安全要求。</w:t>
      </w:r>
    </w:p>
    <w:p>
      <w:pPr>
        <w:spacing w:after="156"/>
        <w:ind w:firstLine="440"/>
      </w:pPr>
      <w:r>
        <w:rPr>
          <w:rFonts w:hint="eastAsia"/>
        </w:rPr>
        <w:t>不同的读取策略适配文档类型稍有不同，例如：“水印副文档”支持 对PDF、文本类文档进行配置，“脱敏副文档”支持对Office类文档、文本类文档进行配置，而外发包、加密或主文档等支持绝大部分类型文档。</w:t>
      </w:r>
    </w:p>
    <w:p>
      <w:pPr>
        <w:pStyle w:val="38"/>
      </w:pPr>
      <w:r>
        <w:drawing>
          <wp:inline distT="0" distB="0" distL="0" distR="0">
            <wp:extent cx="6120765" cy="3233420"/>
            <wp:effectExtent l="19050" t="19050" r="13335" b="241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6120765" cy="3233420"/>
                    </a:xfrm>
                    <a:prstGeom prst="rect">
                      <a:avLst/>
                    </a:prstGeom>
                    <a:ln>
                      <a:solidFill>
                        <a:schemeClr val="tx1"/>
                      </a:solidFill>
                    </a:ln>
                  </pic:spPr>
                </pic:pic>
              </a:graphicData>
            </a:graphic>
          </wp:inline>
        </w:drawing>
      </w:r>
    </w:p>
    <w:p>
      <w:pPr>
        <w:pStyle w:val="39"/>
      </w:pPr>
      <w:r>
        <w:rPr>
          <w:rFonts w:hint="eastAsia"/>
        </w:rPr>
        <w:t>读取策略支持的访问方式和文档集类型</w:t>
      </w:r>
    </w:p>
    <w:p>
      <w:pPr>
        <w:pStyle w:val="47"/>
        <w:numPr>
          <w:ilvl w:val="0"/>
          <w:numId w:val="16"/>
        </w:numPr>
        <w:spacing w:after="156"/>
        <w:ind w:firstLineChars="0"/>
        <w:rPr>
          <w:b/>
          <w:bCs/>
        </w:rPr>
      </w:pPr>
      <w:bookmarkStart w:id="23" w:name="_Toc63067848"/>
      <w:r>
        <w:rPr>
          <w:rFonts w:hint="eastAsia"/>
          <w:b/>
          <w:bCs/>
        </w:rPr>
        <w:t>读取策略的</w:t>
      </w:r>
      <w:bookmarkEnd w:id="23"/>
      <w:r>
        <w:rPr>
          <w:rFonts w:hint="eastAsia"/>
          <w:b/>
          <w:bCs/>
        </w:rPr>
        <w:t>支持效果</w:t>
      </w:r>
    </w:p>
    <w:p>
      <w:pPr>
        <w:spacing w:after="156"/>
        <w:ind w:firstLine="440"/>
        <w:rPr>
          <w:b/>
          <w:bCs/>
        </w:rPr>
      </w:pPr>
      <w:r>
        <w:rPr>
          <w:rFonts w:hint="eastAsia"/>
        </w:rPr>
        <w:t xml:space="preserve">内容安全保障是一个专业性要求较高的领域；爱数和多家生态伙伴合作，转化专业安全厂商在各个细分领域深耕多年的经验和成果，以为客户提供最专业的内容安全解决方案。 </w:t>
      </w:r>
    </w:p>
    <w:p>
      <w:pPr>
        <w:pStyle w:val="49"/>
      </w:pPr>
      <w:r>
        <w:t>AnyShare支持的读取策略以及每种读取策略的可配置项</w:t>
      </w:r>
    </w:p>
    <w:tbl>
      <w:tblPr>
        <w:tblStyle w:val="5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2547" w:type="dxa"/>
            <w:tcBorders>
              <w:top w:val="single" w:color="auto" w:sz="4" w:space="0"/>
              <w:left w:val="single" w:color="auto" w:sz="4" w:space="0"/>
              <w:bottom w:val="single" w:color="auto" w:sz="4" w:space="0"/>
              <w:right w:val="single" w:color="auto" w:sz="4" w:space="0"/>
            </w:tcBorders>
            <w:shd w:val="clear" w:color="auto" w:fill="D7DBE9"/>
          </w:tcPr>
          <w:p>
            <w:pPr>
              <w:spacing w:after="156"/>
              <w:ind w:firstLine="0" w:firstLineChars="0"/>
              <w:rPr>
                <w:rFonts w:eastAsia="微软雅黑"/>
                <w:b/>
              </w:rPr>
            </w:pPr>
            <w:r>
              <w:rPr>
                <w:rFonts w:hint="eastAsia" w:eastAsia="微软雅黑"/>
                <w:b/>
              </w:rPr>
              <w:t>读取策略</w:t>
            </w:r>
          </w:p>
        </w:tc>
        <w:tc>
          <w:tcPr>
            <w:tcW w:w="6946" w:type="dxa"/>
            <w:tcBorders>
              <w:top w:val="single" w:color="auto" w:sz="4" w:space="0"/>
              <w:left w:val="single" w:color="auto" w:sz="4" w:space="0"/>
              <w:bottom w:val="single" w:color="auto" w:sz="4" w:space="0"/>
              <w:right w:val="single" w:color="auto" w:sz="4" w:space="0"/>
            </w:tcBorders>
            <w:shd w:val="clear" w:color="auto" w:fill="D7DBE9"/>
          </w:tcPr>
          <w:p>
            <w:pPr>
              <w:spacing w:after="156"/>
              <w:ind w:firstLine="0" w:firstLineChars="0"/>
              <w:rPr>
                <w:rFonts w:eastAsia="微软雅黑"/>
                <w:b/>
              </w:rPr>
            </w:pPr>
            <w:r>
              <w:rPr>
                <w:rFonts w:hint="eastAsia" w:eastAsia="微软雅黑"/>
                <w:b/>
              </w:rPr>
              <w:t>默认支持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2547" w:type="dxa"/>
            <w:tcBorders>
              <w:top w:val="single" w:color="auto" w:sz="4" w:space="0"/>
              <w:left w:val="single" w:color="auto" w:sz="4" w:space="0"/>
              <w:bottom w:val="single" w:color="auto" w:sz="4" w:space="0"/>
              <w:right w:val="single" w:color="auto" w:sz="4" w:space="0"/>
            </w:tcBorders>
          </w:tcPr>
          <w:p>
            <w:pPr>
              <w:spacing w:after="156"/>
              <w:ind w:firstLine="0" w:firstLineChars="0"/>
            </w:pPr>
            <w:r>
              <w:rPr>
                <w:rFonts w:hint="eastAsia"/>
              </w:rPr>
              <w:t>水印</w:t>
            </w:r>
          </w:p>
        </w:tc>
        <w:tc>
          <w:tcPr>
            <w:tcW w:w="6946" w:type="dxa"/>
            <w:tcBorders>
              <w:top w:val="single" w:color="auto" w:sz="4" w:space="0"/>
              <w:left w:val="single" w:color="auto" w:sz="4" w:space="0"/>
              <w:bottom w:val="single" w:color="auto" w:sz="4" w:space="0"/>
              <w:right w:val="single" w:color="auto" w:sz="4" w:space="0"/>
            </w:tcBorders>
          </w:tcPr>
          <w:p>
            <w:pPr>
              <w:spacing w:after="156"/>
              <w:ind w:firstLine="0" w:firstLineChars="0"/>
            </w:pPr>
            <w:r>
              <w:rPr>
                <w:rFonts w:hint="eastAsia"/>
              </w:rPr>
              <w:t>用户名水印</w:t>
            </w:r>
          </w:p>
          <w:p>
            <w:pPr>
              <w:spacing w:after="156"/>
              <w:ind w:firstLine="0" w:firstLineChars="0"/>
            </w:pPr>
            <w:r>
              <w:rPr>
                <w:rFonts w:hint="eastAsia"/>
              </w:rPr>
              <w:t>时间水印</w:t>
            </w:r>
          </w:p>
          <w:p>
            <w:pPr>
              <w:spacing w:after="156"/>
              <w:ind w:firstLine="0" w:firstLineChars="0"/>
            </w:pPr>
            <w:r>
              <w:rPr>
                <w:rFonts w:hint="eastAsia"/>
              </w:rPr>
              <w:t>自定义水印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2547" w:type="dxa"/>
            <w:tcBorders>
              <w:top w:val="single" w:color="auto" w:sz="4" w:space="0"/>
              <w:left w:val="single" w:color="auto" w:sz="4" w:space="0"/>
              <w:bottom w:val="single" w:color="auto" w:sz="4" w:space="0"/>
              <w:right w:val="single" w:color="auto" w:sz="4" w:space="0"/>
            </w:tcBorders>
          </w:tcPr>
          <w:p>
            <w:pPr>
              <w:spacing w:after="156"/>
              <w:ind w:firstLine="0" w:firstLineChars="0"/>
            </w:pPr>
            <w:r>
              <w:rPr>
                <w:rFonts w:hint="eastAsia"/>
              </w:rPr>
              <w:t>外发包</w:t>
            </w:r>
          </w:p>
        </w:tc>
        <w:tc>
          <w:tcPr>
            <w:tcW w:w="6946" w:type="dxa"/>
            <w:tcBorders>
              <w:top w:val="single" w:color="auto" w:sz="4" w:space="0"/>
              <w:left w:val="single" w:color="auto" w:sz="4" w:space="0"/>
              <w:bottom w:val="single" w:color="auto" w:sz="4" w:space="0"/>
              <w:right w:val="single" w:color="auto" w:sz="4" w:space="0"/>
            </w:tcBorders>
          </w:tcPr>
          <w:p>
            <w:pPr>
              <w:spacing w:after="156"/>
              <w:ind w:firstLine="0" w:firstLineChars="0"/>
            </w:pPr>
            <w:r>
              <w:rPr>
                <w:rFonts w:hint="eastAsia"/>
              </w:rPr>
              <w:t>认证密码</w:t>
            </w:r>
          </w:p>
          <w:p>
            <w:pPr>
              <w:spacing w:after="156"/>
              <w:ind w:firstLine="0" w:firstLineChars="0"/>
            </w:pPr>
            <w:r>
              <w:rPr>
                <w:rFonts w:hint="eastAsia"/>
              </w:rPr>
              <w:t>只读</w:t>
            </w:r>
          </w:p>
          <w:p>
            <w:pPr>
              <w:spacing w:after="156"/>
              <w:ind w:firstLine="0" w:firstLineChars="0"/>
            </w:pPr>
            <w:r>
              <w:rPr>
                <w:rFonts w:hint="eastAsia"/>
              </w:rPr>
              <w:t>限制打印</w:t>
            </w:r>
          </w:p>
          <w:p>
            <w:pPr>
              <w:spacing w:after="156"/>
              <w:ind w:firstLine="0" w:firstLineChars="0"/>
            </w:pPr>
            <w:r>
              <w:rPr>
                <w:rFonts w:hint="eastAsia"/>
              </w:rPr>
              <w:t>限制打开次数</w:t>
            </w:r>
          </w:p>
          <w:p>
            <w:pPr>
              <w:spacing w:after="156"/>
              <w:ind w:firstLine="0" w:firstLineChars="0"/>
            </w:pPr>
            <w:r>
              <w:rPr>
                <w:rFonts w:hint="eastAsia"/>
              </w:rPr>
              <w:t>限制有效期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2547" w:type="dxa"/>
            <w:tcBorders>
              <w:top w:val="single" w:color="auto" w:sz="4" w:space="0"/>
              <w:left w:val="single" w:color="auto" w:sz="4" w:space="0"/>
              <w:bottom w:val="single" w:color="auto" w:sz="4" w:space="0"/>
              <w:right w:val="single" w:color="auto" w:sz="4" w:space="0"/>
            </w:tcBorders>
          </w:tcPr>
          <w:p>
            <w:pPr>
              <w:spacing w:after="156"/>
              <w:ind w:firstLine="0" w:firstLineChars="0"/>
            </w:pPr>
            <w:r>
              <w:rPr>
                <w:rFonts w:hint="eastAsia"/>
              </w:rPr>
              <w:t>脱敏</w:t>
            </w:r>
          </w:p>
        </w:tc>
        <w:tc>
          <w:tcPr>
            <w:tcW w:w="6946" w:type="dxa"/>
            <w:tcBorders>
              <w:top w:val="single" w:color="auto" w:sz="4" w:space="0"/>
              <w:left w:val="single" w:color="auto" w:sz="4" w:space="0"/>
              <w:bottom w:val="single" w:color="auto" w:sz="4" w:space="0"/>
              <w:right w:val="single" w:color="auto" w:sz="4" w:space="0"/>
            </w:tcBorders>
          </w:tcPr>
          <w:p>
            <w:pPr>
              <w:spacing w:after="156"/>
              <w:ind w:firstLine="0" w:firstLineChars="0"/>
            </w:pPr>
            <w:r>
              <w:rPr>
                <w:rFonts w:hint="eastAsia"/>
              </w:rPr>
              <w:t>内置规则：银行卡、身份证、手机号</w:t>
            </w:r>
          </w:p>
          <w:p>
            <w:pPr>
              <w:spacing w:after="156"/>
              <w:ind w:firstLine="0" w:firstLineChars="0"/>
            </w:pPr>
            <w:r>
              <w:rPr>
                <w:rFonts w:hint="eastAsia"/>
              </w:rPr>
              <w:t>默认全部脱敏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2547" w:type="dxa"/>
            <w:tcBorders>
              <w:top w:val="single" w:color="auto" w:sz="4" w:space="0"/>
              <w:left w:val="single" w:color="auto" w:sz="4" w:space="0"/>
              <w:bottom w:val="single" w:color="auto" w:sz="4" w:space="0"/>
              <w:right w:val="single" w:color="auto" w:sz="4" w:space="0"/>
            </w:tcBorders>
          </w:tcPr>
          <w:p>
            <w:pPr>
              <w:spacing w:after="156"/>
              <w:ind w:firstLine="0" w:firstLineChars="0"/>
            </w:pPr>
            <w:r>
              <w:rPr>
                <w:rFonts w:hint="eastAsia"/>
              </w:rPr>
              <w:t>加密</w:t>
            </w:r>
          </w:p>
        </w:tc>
        <w:tc>
          <w:tcPr>
            <w:tcW w:w="6946" w:type="dxa"/>
            <w:tcBorders>
              <w:top w:val="single" w:color="auto" w:sz="4" w:space="0"/>
              <w:left w:val="single" w:color="auto" w:sz="4" w:space="0"/>
              <w:bottom w:val="single" w:color="auto" w:sz="4" w:space="0"/>
              <w:right w:val="single" w:color="auto" w:sz="4" w:space="0"/>
            </w:tcBorders>
          </w:tcPr>
          <w:p>
            <w:pPr>
              <w:spacing w:after="156"/>
              <w:ind w:firstLine="0" w:firstLineChars="0"/>
            </w:pPr>
            <w:r>
              <w:t>SM4加密算法</w:t>
            </w:r>
          </w:p>
          <w:p>
            <w:pPr>
              <w:spacing w:after="156"/>
              <w:ind w:firstLine="0" w:firstLineChars="0"/>
            </w:pPr>
            <w:r>
              <w:t>AES加密算法</w:t>
            </w:r>
          </w:p>
          <w:p>
            <w:pPr>
              <w:spacing w:after="156"/>
              <w:ind w:firstLine="0" w:firstLineChars="0"/>
            </w:pPr>
            <w:r>
              <w:t>DES加密算法</w:t>
            </w:r>
          </w:p>
        </w:tc>
      </w:tr>
    </w:tbl>
    <w:p>
      <w:pPr>
        <w:spacing w:after="156"/>
        <w:ind w:firstLine="0" w:firstLineChars="0"/>
      </w:pPr>
    </w:p>
    <w:p>
      <w:pPr>
        <w:pStyle w:val="47"/>
        <w:numPr>
          <w:ilvl w:val="0"/>
          <w:numId w:val="16"/>
        </w:numPr>
        <w:spacing w:after="156"/>
        <w:ind w:firstLineChars="0"/>
        <w:rPr>
          <w:b/>
          <w:bCs/>
        </w:rPr>
      </w:pPr>
      <w:r>
        <w:rPr>
          <w:rFonts w:hint="eastAsia"/>
          <w:b/>
          <w:bCs/>
        </w:rPr>
        <w:t>读取策略的部署架构</w:t>
      </w:r>
    </w:p>
    <w:p>
      <w:pPr>
        <w:spacing w:after="156"/>
        <w:ind w:firstLine="440"/>
      </w:pPr>
      <w:r>
        <w:t>在部署架构上，每一种读取策略的能力，都通过由爱数定义、生态伙伴实现的微服务来提供。微服务被包含在文档集服务中，以K8S POD的形式，在Kubernetes集群中运行。</w:t>
      </w:r>
    </w:p>
    <w:p>
      <w:pPr>
        <w:pStyle w:val="38"/>
      </w:pPr>
      <w:r>
        <w:drawing>
          <wp:inline distT="0" distB="0" distL="0" distR="0">
            <wp:extent cx="6188710" cy="3440430"/>
            <wp:effectExtent l="19050" t="19050" r="21590" b="2667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25"/>
                    <a:stretch>
                      <a:fillRect/>
                    </a:stretch>
                  </pic:blipFill>
                  <pic:spPr>
                    <a:xfrm>
                      <a:off x="0" y="0"/>
                      <a:ext cx="6188710" cy="3440430"/>
                    </a:xfrm>
                    <a:prstGeom prst="rect">
                      <a:avLst/>
                    </a:prstGeom>
                    <a:ln>
                      <a:solidFill>
                        <a:schemeClr val="tx1"/>
                      </a:solidFill>
                    </a:ln>
                  </pic:spPr>
                </pic:pic>
              </a:graphicData>
            </a:graphic>
          </wp:inline>
        </w:drawing>
      </w:r>
    </w:p>
    <w:p>
      <w:pPr>
        <w:pStyle w:val="39"/>
      </w:pPr>
      <w:r>
        <w:rPr>
          <w:rFonts w:hint="eastAsia"/>
        </w:rPr>
        <w:t>读取策略部署架构</w:t>
      </w:r>
    </w:p>
    <w:p>
      <w:pPr>
        <w:pStyle w:val="47"/>
        <w:numPr>
          <w:ilvl w:val="0"/>
          <w:numId w:val="22"/>
        </w:numPr>
        <w:spacing w:after="156"/>
        <w:ind w:firstLineChars="0"/>
      </w:pPr>
      <w:r>
        <w:rPr>
          <w:rFonts w:hint="eastAsia"/>
        </w:rPr>
        <w:t>具体优势如下：</w:t>
      </w:r>
    </w:p>
    <w:p>
      <w:pPr>
        <w:pStyle w:val="47"/>
        <w:numPr>
          <w:ilvl w:val="1"/>
          <w:numId w:val="22"/>
        </w:numPr>
        <w:spacing w:after="156"/>
        <w:ind w:firstLineChars="0"/>
      </w:pPr>
      <w:r>
        <w:rPr>
          <w:rFonts w:hint="eastAsia"/>
        </w:rPr>
        <w:t>性能稳定：K8S集群可以根据每个微服务的资源使用情况，动态地进行水平副本扩容，以保证在高并发的场景下性能稳定。</w:t>
      </w:r>
    </w:p>
    <w:p>
      <w:pPr>
        <w:pStyle w:val="47"/>
        <w:numPr>
          <w:ilvl w:val="1"/>
          <w:numId w:val="22"/>
        </w:numPr>
        <w:spacing w:after="156"/>
        <w:ind w:firstLineChars="0"/>
      </w:pPr>
      <w:r>
        <w:rPr>
          <w:rFonts w:hint="eastAsia"/>
        </w:rPr>
        <w:t>灵活多变：以生成各种不同副文档的能力（指生成外发包、水印、脱敏、加密等副文档的能力）来定义不同微服务，客户可以根据自身业务场景，更灵活地来选择需要的安全技术。</w:t>
      </w:r>
    </w:p>
    <w:p>
      <w:pPr>
        <w:pStyle w:val="47"/>
        <w:numPr>
          <w:ilvl w:val="1"/>
          <w:numId w:val="22"/>
        </w:numPr>
        <w:spacing w:after="156"/>
        <w:ind w:firstLineChars="0"/>
      </w:pPr>
      <w:r>
        <w:rPr>
          <w:rFonts w:hint="eastAsia"/>
        </w:rPr>
        <w:t>架构统一：由爱数对副文档微服务进行定义，可以保证在部署及服务间通信采用统一的架构模型，降低系统的复杂度。</w:t>
      </w:r>
    </w:p>
    <w:p>
      <w:pPr>
        <w:pStyle w:val="47"/>
        <w:numPr>
          <w:ilvl w:val="0"/>
          <w:numId w:val="16"/>
        </w:numPr>
        <w:spacing w:after="156"/>
        <w:ind w:firstLineChars="0"/>
        <w:rPr>
          <w:b/>
          <w:bCs/>
        </w:rPr>
      </w:pPr>
      <w:r>
        <w:rPr>
          <w:rFonts w:hint="eastAsia"/>
          <w:b/>
          <w:bCs/>
        </w:rPr>
        <w:t>读取策略的可配置性优势</w:t>
      </w:r>
    </w:p>
    <w:p>
      <w:pPr>
        <w:spacing w:after="156"/>
        <w:ind w:firstLine="440"/>
      </w:pPr>
      <w:r>
        <w:rPr>
          <w:rFonts w:hint="eastAsia"/>
        </w:rPr>
        <w:t>结合管理控制台插件框架，安全厂商可对水印、脱敏、外发包和加密进行深度的可配置项定制，发挥读取策略的最优效能。</w:t>
      </w:r>
    </w:p>
    <w:p>
      <w:pPr>
        <w:spacing w:after="156"/>
        <w:ind w:firstLine="440"/>
      </w:pPr>
      <w:r>
        <w:rPr>
          <w:rFonts w:hint="eastAsia"/>
        </w:rPr>
        <w:t>以外发包功能举例，安全厂商A能够提供密码、预览水印和访问次数限制三项能力；安全厂商B能够提供密码、有效期、</w:t>
      </w:r>
      <w:bookmarkStart w:id="24" w:name="OLE_LINK1"/>
      <w:r>
        <w:rPr>
          <w:rFonts w:hint="eastAsia"/>
        </w:rPr>
        <w:t>防截屏</w:t>
      </w:r>
      <w:bookmarkEnd w:id="24"/>
      <w:r>
        <w:rPr>
          <w:rFonts w:hint="eastAsia"/>
        </w:rPr>
        <w:t>三项能力。为了充分发挥两家厂商各自的优势能力，就需要在AnyShare</w:t>
      </w:r>
      <w:r>
        <w:t xml:space="preserve"> </w:t>
      </w:r>
      <w:r>
        <w:rPr>
          <w:rFonts w:hint="eastAsia"/>
        </w:rPr>
        <w:t>管理控制台上能够根据客户选择的不同安全厂商，提供不同的可配置项。</w:t>
      </w:r>
    </w:p>
    <w:p>
      <w:pPr>
        <w:pStyle w:val="38"/>
      </w:pPr>
      <w:r>
        <w:drawing>
          <wp:inline distT="0" distB="0" distL="0" distR="0">
            <wp:extent cx="4885690" cy="532193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886231" cy="5321946"/>
                    </a:xfrm>
                    <a:prstGeom prst="rect">
                      <a:avLst/>
                    </a:prstGeom>
                  </pic:spPr>
                </pic:pic>
              </a:graphicData>
            </a:graphic>
          </wp:inline>
        </w:drawing>
      </w:r>
    </w:p>
    <w:p>
      <w:pPr>
        <w:pStyle w:val="39"/>
      </w:pPr>
      <w:r>
        <w:rPr>
          <w:rFonts w:hint="eastAsia"/>
        </w:rPr>
        <w:t>读取策略配置项</w:t>
      </w:r>
    </w:p>
    <w:p>
      <w:pPr>
        <w:spacing w:after="156"/>
        <w:ind w:firstLine="440"/>
      </w:pPr>
      <w:r>
        <w:rPr>
          <w:rFonts w:hint="eastAsia"/>
        </w:rPr>
        <w:t>若需达成配置项可自定义的目标，生态伙伴需提供能够进行配置及转换的微服务。配置指微服务支持以管理插件的形式加载到AnyShare的管理控制台，供管理员进行配置；转换则是微服务可接受管理员配置的转换参数。两者结合，最终形成能力闭环。</w:t>
      </w:r>
    </w:p>
    <w:p>
      <w:pPr>
        <w:widowControl/>
        <w:spacing w:after="0" w:afterLines="0" w:line="240" w:lineRule="auto"/>
        <w:ind w:firstLine="0" w:firstLineChars="0"/>
      </w:pPr>
      <w:r>
        <w:br w:type="page"/>
      </w:r>
    </w:p>
    <w:p>
      <w:pPr>
        <w:pStyle w:val="3"/>
        <w:spacing w:after="156"/>
      </w:pPr>
      <w:bookmarkStart w:id="25" w:name="_Toc66288819"/>
      <w:r>
        <w:rPr>
          <w:rFonts w:hint="eastAsia"/>
        </w:rPr>
        <w:t>文档集及第三方内容服务</w:t>
      </w:r>
      <w:bookmarkEnd w:id="25"/>
    </w:p>
    <w:p>
      <w:pPr>
        <w:spacing w:after="156"/>
        <w:ind w:firstLine="440"/>
      </w:pPr>
      <w:r>
        <w:rPr>
          <w:rFonts w:hint="eastAsia"/>
        </w:rPr>
        <w:t>文档集是安全与协作的集成。通过内容集成开放框架集成多种第三方内容服务，在OAuth 2.0统一授权下为用户提供丰富的内容服务。解决了业务文档流转中无法协作的难题，业务文档内容安全难管控的难题以及提供了更好的多终端的内容预览体验。</w:t>
      </w:r>
    </w:p>
    <w:p>
      <w:pPr>
        <w:pStyle w:val="38"/>
      </w:pPr>
      <w:r>
        <w:drawing>
          <wp:inline distT="0" distB="0" distL="0" distR="0">
            <wp:extent cx="6102350" cy="2932430"/>
            <wp:effectExtent l="19050" t="19050" r="12700" b="203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102350" cy="2932430"/>
                    </a:xfrm>
                    <a:prstGeom prst="rect">
                      <a:avLst/>
                    </a:prstGeom>
                    <a:noFill/>
                    <a:ln w="3175">
                      <a:solidFill>
                        <a:schemeClr val="tx1"/>
                      </a:solidFill>
                    </a:ln>
                  </pic:spPr>
                </pic:pic>
              </a:graphicData>
            </a:graphic>
          </wp:inline>
        </w:drawing>
      </w:r>
    </w:p>
    <w:p>
      <w:pPr>
        <w:pStyle w:val="39"/>
      </w:pPr>
      <w:r>
        <w:rPr>
          <w:rFonts w:hint="eastAsia"/>
        </w:rPr>
        <w:t>文档集服务</w:t>
      </w:r>
    </w:p>
    <w:p>
      <w:pPr>
        <w:spacing w:after="156"/>
        <w:ind w:firstLine="440"/>
      </w:pPr>
    </w:p>
    <w:p>
      <w:pPr>
        <w:pStyle w:val="47"/>
        <w:numPr>
          <w:ilvl w:val="0"/>
          <w:numId w:val="16"/>
        </w:numPr>
        <w:spacing w:after="156"/>
        <w:ind w:firstLineChars="0"/>
        <w:rPr>
          <w:b/>
          <w:bCs/>
        </w:rPr>
      </w:pPr>
      <w:r>
        <w:rPr>
          <w:rFonts w:hint="eastAsia"/>
          <w:b/>
          <w:bCs/>
        </w:rPr>
        <w:t>文档集的优势</w:t>
      </w:r>
    </w:p>
    <w:p>
      <w:pPr>
        <w:pStyle w:val="47"/>
        <w:numPr>
          <w:ilvl w:val="0"/>
          <w:numId w:val="23"/>
        </w:numPr>
        <w:spacing w:after="156"/>
        <w:ind w:firstLineChars="0"/>
      </w:pPr>
      <w:r>
        <w:rPr>
          <w:rFonts w:hint="eastAsia"/>
        </w:rPr>
        <w:t>文件服务沙箱化：拒绝管理员直接访问临时文件；基于容器安全策略实现沙箱化；隔离文档转换服务，防止影响系统文件。</w:t>
      </w:r>
    </w:p>
    <w:p>
      <w:pPr>
        <w:pStyle w:val="47"/>
        <w:numPr>
          <w:ilvl w:val="0"/>
          <w:numId w:val="23"/>
        </w:numPr>
        <w:spacing w:after="156"/>
        <w:ind w:firstLineChars="0"/>
      </w:pPr>
      <w:r>
        <w:rPr>
          <w:rFonts w:hint="eastAsia"/>
        </w:rPr>
        <w:t>减少数据重复转换：一个主文档根据服务需求产生多个副文档，功能不再孤立，避免重复下载原文件，从而减少数据重复转换。</w:t>
      </w:r>
    </w:p>
    <w:p>
      <w:pPr>
        <w:pStyle w:val="47"/>
        <w:numPr>
          <w:ilvl w:val="0"/>
          <w:numId w:val="23"/>
        </w:numPr>
        <w:spacing w:after="156"/>
        <w:ind w:firstLineChars="0"/>
      </w:pPr>
      <w:r>
        <w:rPr>
          <w:rFonts w:hint="eastAsia"/>
        </w:rPr>
        <w:t>一致的生命周期：一个主文档有多个副文档，副文档有着和主文档一致的生命周期，统一进行存储。</w:t>
      </w:r>
    </w:p>
    <w:p>
      <w:pPr>
        <w:pStyle w:val="47"/>
        <w:numPr>
          <w:ilvl w:val="0"/>
          <w:numId w:val="16"/>
        </w:numPr>
        <w:spacing w:after="156"/>
        <w:ind w:firstLineChars="0"/>
        <w:rPr>
          <w:b/>
          <w:bCs/>
        </w:rPr>
      </w:pPr>
      <w:r>
        <w:rPr>
          <w:rFonts w:hint="eastAsia"/>
          <w:b/>
          <w:bCs/>
        </w:rPr>
        <w:t>文档集及第三方内容服务的主要功能</w:t>
      </w:r>
    </w:p>
    <w:p>
      <w:pPr>
        <w:pStyle w:val="47"/>
        <w:numPr>
          <w:ilvl w:val="0"/>
          <w:numId w:val="24"/>
        </w:numPr>
        <w:spacing w:after="156"/>
        <w:ind w:firstLineChars="0"/>
      </w:pPr>
      <w:r>
        <w:t>文件转码在线预览：预览时预览者可以选择将CAD文档、Office类等文档转换成PDF格式打开，以获得更好的预览体验。文档访问与预览基于AnyShare文档权限体系保证文档访问安全。</w:t>
      </w:r>
    </w:p>
    <w:p>
      <w:pPr>
        <w:pStyle w:val="47"/>
        <w:numPr>
          <w:ilvl w:val="0"/>
          <w:numId w:val="24"/>
        </w:numPr>
        <w:spacing w:after="156"/>
        <w:ind w:firstLineChars="0"/>
      </w:pPr>
      <w:r>
        <w:t>PDF批注/涂鸦：除了向访问者提供常规PDF预览功能外还提供了预览水印、标注、涂鸦、内容搜索、文档异步加载等功能，极大提高了PDF文档的访问体验与效率。</w:t>
      </w:r>
    </w:p>
    <w:p>
      <w:pPr>
        <w:pStyle w:val="47"/>
        <w:numPr>
          <w:ilvl w:val="0"/>
          <w:numId w:val="24"/>
        </w:numPr>
        <w:spacing w:after="156"/>
        <w:ind w:firstLineChars="0"/>
      </w:pPr>
      <w:r>
        <w:t>电子合同签章管理：传统的水印式签章很容易被伪造，且无法验证，难以保证合同类文档的真实性和有效性。不同于普通的水印签章，AnyShare采用电子签章，以更安全的方式验证签章和保护文档，防止敏感信息不被授权的修改。</w:t>
      </w:r>
    </w:p>
    <w:p>
      <w:pPr>
        <w:pStyle w:val="47"/>
        <w:numPr>
          <w:ilvl w:val="0"/>
          <w:numId w:val="24"/>
        </w:numPr>
        <w:spacing w:after="156"/>
        <w:ind w:firstLineChars="0"/>
      </w:pPr>
      <w:r>
        <w:t>文档加密/水印外发：需要外发的文档转换成PDF文件并进行加密操作，保证文档外发安全；通过权限管控，确保文档不被非法打开、传播、拷贝、打印、修改等，同时对文档的流转有全面的审计记录可查询。</w:t>
      </w:r>
    </w:p>
    <w:p>
      <w:pPr>
        <w:widowControl/>
        <w:spacing w:after="0" w:afterLines="0" w:line="240" w:lineRule="auto"/>
        <w:ind w:firstLine="0" w:firstLineChars="0"/>
        <w:rPr>
          <w:rFonts w:ascii="微软雅黑" w:hAnsiTheme="minorHAnsi"/>
          <w:color w:val="000000" w:themeColor="text1"/>
          <w:szCs w:val="22"/>
          <w14:textFill>
            <w14:solidFill>
              <w14:schemeClr w14:val="tx1"/>
            </w14:solidFill>
          </w14:textFill>
        </w:rPr>
      </w:pPr>
      <w:r>
        <w:br w:type="page"/>
      </w:r>
    </w:p>
    <w:p>
      <w:pPr>
        <w:pStyle w:val="3"/>
        <w:spacing w:after="156"/>
      </w:pPr>
      <w:bookmarkStart w:id="26" w:name="_Toc66288820"/>
      <w:r>
        <w:t>SharedLink 内容共享</w:t>
      </w:r>
      <w:bookmarkEnd w:id="26"/>
    </w:p>
    <w:p>
      <w:pPr>
        <w:spacing w:after="156"/>
        <w:ind w:firstLine="440"/>
        <w:jc w:val="both"/>
      </w:pPr>
      <w:r>
        <w:t>SharedLink 是一切内容访问的桥梁，支持统一 http 协议的 SharedLink 链接地址为实名用户、匿名用户以及应用开发者提供内容的访问，且均受到基于 OAuth 2.0 的统一权限访问管控。SharedLink 所指向的对象不仅包含传统的文档，还包含转换后的副文档，以及表格对象。</w:t>
      </w:r>
    </w:p>
    <w:p>
      <w:pPr>
        <w:pStyle w:val="38"/>
      </w:pPr>
      <w:r>
        <w:drawing>
          <wp:inline distT="0" distB="0" distL="0" distR="0">
            <wp:extent cx="5749290" cy="2755900"/>
            <wp:effectExtent l="19050" t="19050" r="22860" b="254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49290" cy="2755900"/>
                    </a:xfrm>
                    <a:prstGeom prst="rect">
                      <a:avLst/>
                    </a:prstGeom>
                    <a:noFill/>
                    <a:ln w="3175">
                      <a:solidFill>
                        <a:schemeClr val="tx1"/>
                      </a:solidFill>
                    </a:ln>
                  </pic:spPr>
                </pic:pic>
              </a:graphicData>
            </a:graphic>
          </wp:inline>
        </w:drawing>
      </w:r>
    </w:p>
    <w:p>
      <w:pPr>
        <w:pStyle w:val="39"/>
      </w:pPr>
      <w:r>
        <w:t>SharedLink 内容共享</w:t>
      </w:r>
    </w:p>
    <w:p>
      <w:pPr>
        <w:pStyle w:val="47"/>
        <w:numPr>
          <w:ilvl w:val="0"/>
          <w:numId w:val="16"/>
        </w:numPr>
        <w:spacing w:after="156"/>
        <w:ind w:firstLineChars="0"/>
        <w:rPr>
          <w:b/>
          <w:bCs/>
        </w:rPr>
      </w:pPr>
      <w:r>
        <w:rPr>
          <w:b/>
          <w:bCs/>
        </w:rPr>
        <w:t>SharedLink内容共享的优势</w:t>
      </w:r>
    </w:p>
    <w:p>
      <w:pPr>
        <w:pStyle w:val="47"/>
        <w:numPr>
          <w:ilvl w:val="0"/>
          <w:numId w:val="25"/>
        </w:numPr>
        <w:spacing w:after="156"/>
        <w:ind w:firstLineChars="0"/>
      </w:pPr>
      <w:r>
        <w:t>全终端一致的访问体验：支持PC客户端，Web客户端，移动客户端，移动Web端全终端进行内容的访问。无论是实名还是匿名共享产生的链接，无需安装AnyShare均可以直接通过浏览器访问。一致的操作流程，减少用户学习成本。</w:t>
      </w:r>
    </w:p>
    <w:p>
      <w:pPr>
        <w:pStyle w:val="47"/>
        <w:numPr>
          <w:ilvl w:val="0"/>
          <w:numId w:val="25"/>
        </w:numPr>
        <w:spacing w:after="156"/>
        <w:ind w:firstLineChars="0"/>
      </w:pPr>
      <w:r>
        <w:t>更好的应用生态：支持在第三方应用，如即时通讯系统，邮箱系统，办公软件系统等通过 SharedLink 一键推送和打开访问。</w:t>
      </w:r>
    </w:p>
    <w:p>
      <w:pPr>
        <w:pStyle w:val="47"/>
        <w:numPr>
          <w:ilvl w:val="0"/>
          <w:numId w:val="16"/>
        </w:numPr>
        <w:spacing w:after="156"/>
        <w:ind w:firstLineChars="0"/>
        <w:rPr>
          <w:b/>
          <w:bCs/>
        </w:rPr>
      </w:pPr>
      <w:r>
        <w:rPr>
          <w:b/>
          <w:bCs/>
        </w:rPr>
        <w:t>SharedLink内容共享的主要功能</w:t>
      </w:r>
    </w:p>
    <w:p>
      <w:pPr>
        <w:pStyle w:val="47"/>
        <w:numPr>
          <w:ilvl w:val="0"/>
          <w:numId w:val="26"/>
        </w:numPr>
        <w:spacing w:after="156"/>
        <w:ind w:firstLineChars="0"/>
      </w:pPr>
      <w:r>
        <w:rPr>
          <w:rFonts w:hint="eastAsia"/>
        </w:rPr>
        <w:t>精细的权限设置：七种访问权限灵活组合，满足不同访问需求；可设置访问有效期；可设置是否继承权限。</w:t>
      </w:r>
    </w:p>
    <w:p>
      <w:pPr>
        <w:pStyle w:val="47"/>
        <w:numPr>
          <w:ilvl w:val="0"/>
          <w:numId w:val="26"/>
        </w:numPr>
        <w:spacing w:after="156"/>
        <w:ind w:firstLineChars="0"/>
      </w:pPr>
      <w:r>
        <w:t>灵活的链接共享：可通过 【复制SharedLink】, 【生成二维码】, 【发送邮件】 三种方式共享 SharedLink。</w:t>
      </w:r>
    </w:p>
    <w:p>
      <w:pPr>
        <w:pStyle w:val="47"/>
        <w:numPr>
          <w:ilvl w:val="0"/>
          <w:numId w:val="26"/>
        </w:numPr>
        <w:spacing w:after="156"/>
        <w:ind w:firstLineChars="0"/>
      </w:pPr>
      <w:r>
        <w:rPr>
          <w:rFonts w:hint="eastAsia"/>
        </w:rPr>
        <w:t>统一的共享管理策略：管理员可在控制台设置共享范围、共享模板、共享规则以及共享可见性来控制共享操作的安全边界。除此之外还可以设置共享审核流程，以管控用户的共享操作。</w:t>
      </w:r>
    </w:p>
    <w:p>
      <w:pPr>
        <w:pStyle w:val="3"/>
        <w:spacing w:after="156"/>
      </w:pPr>
      <w:bookmarkStart w:id="27" w:name="_Toc66288821"/>
      <w:r>
        <w:rPr>
          <w:rFonts w:hint="eastAsia"/>
        </w:rPr>
        <w:t>元数据服务</w:t>
      </w:r>
      <w:bookmarkEnd w:id="27"/>
    </w:p>
    <w:p>
      <w:pPr>
        <w:spacing w:after="156"/>
        <w:ind w:firstLine="440"/>
      </w:pPr>
      <w:r>
        <w:rPr>
          <w:rFonts w:hint="eastAsia"/>
        </w:rPr>
        <w:t>通过AnyShare元数据形成结构化的属性信息以提升识别、理解、查找、利用效率。元数据的管理能力能够打通不同业务系统的流程，打破业务孤岛，为企业带来统一管理、搜索、整合。同时面对非结构化数据的暴增和丰富的业务应用带来内容元数据的增长，AnyShare元数据服务具备高性能、可靠性和横向扩展能力。</w:t>
      </w:r>
    </w:p>
    <w:p>
      <w:pPr>
        <w:pStyle w:val="38"/>
      </w:pPr>
      <w:r>
        <w:drawing>
          <wp:inline distT="0" distB="0" distL="0" distR="0">
            <wp:extent cx="5175885" cy="2365375"/>
            <wp:effectExtent l="19050" t="19050" r="24765" b="158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175885" cy="2365375"/>
                    </a:xfrm>
                    <a:prstGeom prst="rect">
                      <a:avLst/>
                    </a:prstGeom>
                    <a:noFill/>
                    <a:ln w="3175">
                      <a:solidFill>
                        <a:schemeClr val="tx1"/>
                      </a:solidFill>
                    </a:ln>
                  </pic:spPr>
                </pic:pic>
              </a:graphicData>
            </a:graphic>
          </wp:inline>
        </w:drawing>
      </w:r>
    </w:p>
    <w:p>
      <w:pPr>
        <w:pStyle w:val="39"/>
      </w:pPr>
      <w:r>
        <w:rPr>
          <w:rFonts w:hint="eastAsia"/>
        </w:rPr>
        <w:t>元数据服务</w:t>
      </w:r>
    </w:p>
    <w:p>
      <w:pPr>
        <w:pStyle w:val="47"/>
        <w:numPr>
          <w:ilvl w:val="0"/>
          <w:numId w:val="16"/>
        </w:numPr>
        <w:spacing w:after="156"/>
        <w:ind w:firstLineChars="0"/>
        <w:rPr>
          <w:b/>
          <w:bCs/>
        </w:rPr>
      </w:pPr>
      <w:r>
        <w:rPr>
          <w:rFonts w:hint="eastAsia"/>
          <w:b/>
          <w:bCs/>
        </w:rPr>
        <w:t>元服务服务的主要优势</w:t>
      </w:r>
    </w:p>
    <w:p>
      <w:pPr>
        <w:pStyle w:val="47"/>
        <w:numPr>
          <w:ilvl w:val="0"/>
          <w:numId w:val="27"/>
        </w:numPr>
        <w:spacing w:after="156"/>
        <w:ind w:firstLineChars="0"/>
      </w:pPr>
      <w:r>
        <w:rPr>
          <w:rFonts w:hint="eastAsia"/>
        </w:rPr>
        <w:t>智能内容搜索：支持通过标签一键关联快速查找；基于标签、编目、摘要等元数据信息组合过滤，精确的高级搜索；以及通过智能识别图片标签与摘要，轻松实现以文搜图。</w:t>
      </w:r>
    </w:p>
    <w:p>
      <w:pPr>
        <w:pStyle w:val="47"/>
        <w:numPr>
          <w:ilvl w:val="0"/>
          <w:numId w:val="27"/>
        </w:numPr>
        <w:spacing w:after="156"/>
        <w:ind w:firstLineChars="0"/>
      </w:pPr>
      <w:r>
        <w:t>应用系统集成：AnyShare 提供开放的元数据管理 API，第三方应用系统通过集成整合，可以实现：定制开发出符合自身业务要求的个性化管理和查询功能页面。以及将元数据同步并聚合到 AnyShare，实现多样化元数据的统一存储、检索、管理。</w:t>
      </w:r>
    </w:p>
    <w:p>
      <w:pPr>
        <w:pStyle w:val="47"/>
        <w:numPr>
          <w:ilvl w:val="0"/>
          <w:numId w:val="27"/>
        </w:numPr>
        <w:spacing w:after="156"/>
        <w:ind w:firstLineChars="0"/>
      </w:pPr>
      <w:r>
        <w:rPr>
          <w:rFonts w:hint="eastAsia"/>
        </w:rPr>
        <w:t>业务流程化管理：支持办公文档、业务文档在内容管理平台中统一存储，元数据可查询；审批文档由元数据驱动，在内容管理平台自动流转、分发；内容流转过程任何状态可记录为元数据，安全合规，长期留存。</w:t>
      </w:r>
    </w:p>
    <w:p>
      <w:pPr>
        <w:pStyle w:val="47"/>
        <w:numPr>
          <w:ilvl w:val="0"/>
          <w:numId w:val="27"/>
        </w:numPr>
        <w:spacing w:after="156"/>
        <w:ind w:firstLineChars="0"/>
      </w:pPr>
      <w:r>
        <w:t>弹性扩展、高性能：采用MongoDB 数据库支持数据分片技术，以及易扩展的NoSQL 架构，具有规模化服务能力以及高速读写性能。</w:t>
      </w:r>
    </w:p>
    <w:p>
      <w:pPr>
        <w:pStyle w:val="47"/>
        <w:numPr>
          <w:ilvl w:val="0"/>
          <w:numId w:val="16"/>
        </w:numPr>
        <w:spacing w:after="156"/>
        <w:ind w:firstLineChars="0"/>
        <w:rPr>
          <w:b/>
          <w:bCs/>
        </w:rPr>
      </w:pPr>
      <w:r>
        <w:rPr>
          <w:rFonts w:hint="eastAsia"/>
          <w:b/>
          <w:bCs/>
        </w:rPr>
        <w:t>元数据服务的主要功能</w:t>
      </w:r>
    </w:p>
    <w:p>
      <w:pPr>
        <w:pStyle w:val="47"/>
        <w:numPr>
          <w:ilvl w:val="0"/>
          <w:numId w:val="28"/>
        </w:numPr>
        <w:spacing w:after="156"/>
        <w:ind w:firstLineChars="0"/>
      </w:pPr>
      <w:r>
        <w:rPr>
          <w:rFonts w:hint="eastAsia"/>
        </w:rPr>
        <w:t>数据描述、分类筛选：支持为文件设置编目属性；添加标签、分类以及编辑摘要、备注。</w:t>
      </w:r>
    </w:p>
    <w:p>
      <w:pPr>
        <w:pStyle w:val="47"/>
        <w:numPr>
          <w:ilvl w:val="0"/>
          <w:numId w:val="28"/>
        </w:numPr>
        <w:spacing w:after="156"/>
        <w:ind w:firstLineChars="0"/>
      </w:pPr>
      <w:r>
        <w:rPr>
          <w:rFonts w:hint="eastAsia"/>
        </w:rPr>
        <w:t>快速定位、便捷查找：支持三种搜索模式：图片搜索、模糊搜索、精准搜索。</w:t>
      </w:r>
    </w:p>
    <w:p>
      <w:pPr>
        <w:pStyle w:val="47"/>
        <w:numPr>
          <w:ilvl w:val="0"/>
          <w:numId w:val="28"/>
        </w:numPr>
        <w:spacing w:after="156"/>
        <w:ind w:firstLineChars="0"/>
      </w:pPr>
      <w:r>
        <w:t>数据采集、长期留存：对外提供开放API 机制，自动采集各平台元数据从而实现数据长期留存、保管。</w:t>
      </w:r>
    </w:p>
    <w:p>
      <w:pPr>
        <w:pStyle w:val="3"/>
        <w:spacing w:after="156"/>
      </w:pPr>
      <w:bookmarkStart w:id="28" w:name="_Toc66288822"/>
      <w:r>
        <w:rPr>
          <w:rFonts w:hint="eastAsia"/>
        </w:rPr>
        <w:t>内容分析及检索服务</w:t>
      </w:r>
      <w:bookmarkEnd w:id="28"/>
    </w:p>
    <w:p>
      <w:pPr>
        <w:spacing w:after="156"/>
        <w:ind w:firstLine="440"/>
        <w:jc w:val="both"/>
      </w:pPr>
      <w:r>
        <w:t>AnyShare内容分析及检索服务提供强大的搜索能力，以及内容分析处理能力，这是企业内容管理中最基础的能力。AnyShare内容分析及检索服务的内容处理范围包括文档、元数据，并可与AnyDATA的知识图谱整合，实现智能搜索。</w:t>
      </w:r>
    </w:p>
    <w:p>
      <w:pPr>
        <w:pStyle w:val="47"/>
        <w:numPr>
          <w:ilvl w:val="0"/>
          <w:numId w:val="16"/>
        </w:numPr>
        <w:spacing w:after="156"/>
        <w:ind w:firstLineChars="0"/>
        <w:rPr>
          <w:b/>
          <w:bCs/>
        </w:rPr>
      </w:pPr>
      <w:r>
        <w:rPr>
          <w:rFonts w:hint="eastAsia"/>
          <w:b/>
          <w:bCs/>
        </w:rPr>
        <w:t>内容分析及检索服务的优势</w:t>
      </w:r>
    </w:p>
    <w:p>
      <w:pPr>
        <w:pStyle w:val="47"/>
        <w:numPr>
          <w:ilvl w:val="0"/>
          <w:numId w:val="29"/>
        </w:numPr>
        <w:spacing w:after="156"/>
        <w:ind w:firstLineChars="0"/>
      </w:pPr>
      <w:r>
        <w:rPr>
          <w:rFonts w:hint="eastAsia"/>
        </w:rPr>
        <w:t>支撑海量数据的集群化架构：内容数据湖架构提供内容分析及检索的底层支撑，用于亿级数据的内容分析、统一检索、合规性管理。</w:t>
      </w:r>
    </w:p>
    <w:p>
      <w:pPr>
        <w:pStyle w:val="47"/>
        <w:numPr>
          <w:ilvl w:val="0"/>
          <w:numId w:val="29"/>
        </w:numPr>
        <w:spacing w:after="156"/>
        <w:ind w:firstLineChars="0"/>
      </w:pPr>
      <w:r>
        <w:t>即时的内容分析及检索架构：Analysis-on-the-fly 即时分析架构，内容数据汇聚时即可完成分析和索引，实现分析和检索的统一调度。</w:t>
      </w:r>
    </w:p>
    <w:p>
      <w:pPr>
        <w:pStyle w:val="47"/>
        <w:numPr>
          <w:ilvl w:val="0"/>
          <w:numId w:val="29"/>
        </w:numPr>
        <w:spacing w:after="156"/>
        <w:ind w:firstLineChars="0"/>
      </w:pPr>
      <w:r>
        <w:rPr>
          <w:rFonts w:hint="eastAsia"/>
        </w:rPr>
        <w:t>微服务化与索引池架：构云原生架构提供微服务化，各个服务之间独立管理，松散耦合，可独立扩展，打破单点瓶颈，实现按需弹性扩展；索引池支持容纳标签、摘要、编目等多类型元数据，保证搜索的多维度。</w:t>
      </w:r>
    </w:p>
    <w:p>
      <w:pPr>
        <w:pStyle w:val="47"/>
        <w:numPr>
          <w:ilvl w:val="0"/>
          <w:numId w:val="16"/>
        </w:numPr>
        <w:spacing w:after="156"/>
        <w:ind w:firstLineChars="0"/>
        <w:rPr>
          <w:b/>
          <w:bCs/>
        </w:rPr>
      </w:pPr>
      <w:r>
        <w:rPr>
          <w:rFonts w:hint="eastAsia"/>
          <w:b/>
          <w:bCs/>
        </w:rPr>
        <w:t>内容分析及检索服务的核心场景：企业内容搜索</w:t>
      </w:r>
    </w:p>
    <w:p>
      <w:pPr>
        <w:pStyle w:val="47"/>
        <w:numPr>
          <w:ilvl w:val="0"/>
          <w:numId w:val="30"/>
        </w:numPr>
        <w:spacing w:after="156"/>
        <w:ind w:firstLineChars="0"/>
      </w:pPr>
      <w:r>
        <w:rPr>
          <w:rFonts w:hint="eastAsia"/>
        </w:rPr>
        <w:t>统一的内容搜索：不同访问终端的统一搜索入口；多应用集成的统一搜索入口；文档、图片、元数据的统一搜索。</w:t>
      </w:r>
    </w:p>
    <w:p>
      <w:pPr>
        <w:pStyle w:val="47"/>
        <w:numPr>
          <w:ilvl w:val="0"/>
          <w:numId w:val="30"/>
        </w:numPr>
        <w:spacing w:after="156"/>
        <w:ind w:firstLineChars="0"/>
      </w:pPr>
      <w:r>
        <w:rPr>
          <w:rFonts w:hint="eastAsia"/>
        </w:rPr>
        <w:t>智能的内容搜索：支持以文搜图、自动标签及检索、自动摘要及检索、相似搜索识别与折叠。</w:t>
      </w:r>
    </w:p>
    <w:p>
      <w:pPr>
        <w:pStyle w:val="47"/>
        <w:numPr>
          <w:ilvl w:val="0"/>
          <w:numId w:val="30"/>
        </w:numPr>
        <w:spacing w:after="156"/>
        <w:ind w:firstLineChars="0"/>
      </w:pPr>
      <w:r>
        <w:rPr>
          <w:rFonts w:hint="eastAsia"/>
        </w:rPr>
        <w:t>海量的内容搜索：拥有亿级文档检索能力、亿级元数据对象检索能力、高效倒排索引算法。</w:t>
      </w:r>
    </w:p>
    <w:p>
      <w:pPr>
        <w:pStyle w:val="38"/>
      </w:pPr>
      <w:r>
        <w:drawing>
          <wp:inline distT="0" distB="0" distL="0" distR="0">
            <wp:extent cx="3216910" cy="2480310"/>
            <wp:effectExtent l="19050" t="19050" r="21590" b="152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232866" cy="2493059"/>
                    </a:xfrm>
                    <a:prstGeom prst="rect">
                      <a:avLst/>
                    </a:prstGeom>
                    <a:noFill/>
                    <a:ln w="3175">
                      <a:solidFill>
                        <a:schemeClr val="tx1"/>
                      </a:solidFill>
                    </a:ln>
                  </pic:spPr>
                </pic:pic>
              </a:graphicData>
            </a:graphic>
          </wp:inline>
        </w:drawing>
      </w:r>
    </w:p>
    <w:p>
      <w:pPr>
        <w:pStyle w:val="39"/>
      </w:pPr>
      <w:r>
        <w:rPr>
          <w:rFonts w:hint="eastAsia"/>
        </w:rPr>
        <w:t>企业内容搜索</w:t>
      </w:r>
    </w:p>
    <w:p>
      <w:pPr>
        <w:pStyle w:val="47"/>
        <w:numPr>
          <w:ilvl w:val="0"/>
          <w:numId w:val="16"/>
        </w:numPr>
        <w:spacing w:after="156"/>
        <w:ind w:firstLineChars="0"/>
        <w:rPr>
          <w:b/>
          <w:bCs/>
        </w:rPr>
      </w:pPr>
      <w:r>
        <w:rPr>
          <w:rFonts w:hint="eastAsia"/>
          <w:b/>
          <w:bCs/>
        </w:rPr>
        <w:t>内容分析及检索服务的核心场景：非法内容管控</w:t>
      </w:r>
    </w:p>
    <w:p>
      <w:pPr>
        <w:pStyle w:val="47"/>
        <w:numPr>
          <w:ilvl w:val="0"/>
          <w:numId w:val="31"/>
        </w:numPr>
        <w:spacing w:after="156"/>
        <w:ind w:firstLineChars="0"/>
      </w:pPr>
      <w:r>
        <w:rPr>
          <w:rFonts w:hint="eastAsia"/>
        </w:rPr>
        <w:t>不需人工参与识别</w:t>
      </w:r>
    </w:p>
    <w:p>
      <w:pPr>
        <w:pStyle w:val="47"/>
        <w:spacing w:after="156"/>
        <w:ind w:left="840" w:firstLine="0" w:firstLineChars="0"/>
      </w:pPr>
      <w:r>
        <w:rPr>
          <w:rFonts w:hint="eastAsia"/>
        </w:rPr>
        <w:t>在保证文档安全前提下，实现在海量文档中高效管控非法内容。</w:t>
      </w:r>
    </w:p>
    <w:p>
      <w:pPr>
        <w:pStyle w:val="47"/>
        <w:numPr>
          <w:ilvl w:val="0"/>
          <w:numId w:val="31"/>
        </w:numPr>
        <w:spacing w:after="156"/>
        <w:ind w:firstLineChars="0"/>
      </w:pPr>
      <w:r>
        <w:rPr>
          <w:rFonts w:hint="eastAsia"/>
        </w:rPr>
        <w:t>更精准的识别能力</w:t>
      </w:r>
    </w:p>
    <w:p>
      <w:pPr>
        <w:pStyle w:val="47"/>
        <w:spacing w:after="156"/>
        <w:ind w:left="840" w:firstLine="0" w:firstLineChars="0"/>
      </w:pPr>
      <w:r>
        <w:rPr>
          <w:rFonts w:hint="eastAsia"/>
        </w:rPr>
        <w:t>可根据实际需求自定义敏感词库，满足各行各业客户对于内容合规性的管理。</w:t>
      </w:r>
    </w:p>
    <w:p>
      <w:pPr>
        <w:pStyle w:val="38"/>
      </w:pPr>
      <w:r>
        <w:drawing>
          <wp:inline distT="0" distB="0" distL="0" distR="0">
            <wp:extent cx="4747895" cy="2599690"/>
            <wp:effectExtent l="19050" t="19050" r="14605" b="1016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758449" cy="2605557"/>
                    </a:xfrm>
                    <a:prstGeom prst="rect">
                      <a:avLst/>
                    </a:prstGeom>
                    <a:noFill/>
                    <a:ln w="3175">
                      <a:solidFill>
                        <a:schemeClr val="tx1"/>
                      </a:solidFill>
                    </a:ln>
                  </pic:spPr>
                </pic:pic>
              </a:graphicData>
            </a:graphic>
          </wp:inline>
        </w:drawing>
      </w:r>
    </w:p>
    <w:p>
      <w:pPr>
        <w:pStyle w:val="39"/>
      </w:pPr>
      <w:r>
        <w:rPr>
          <w:rFonts w:hint="eastAsia"/>
        </w:rPr>
        <w:t>非法内容管控</w:t>
      </w:r>
    </w:p>
    <w:p>
      <w:pPr>
        <w:spacing w:after="156"/>
        <w:ind w:firstLine="440"/>
      </w:pPr>
    </w:p>
    <w:p>
      <w:pPr>
        <w:spacing w:after="156"/>
        <w:ind w:firstLine="0" w:firstLineChars="0"/>
        <w:rPr>
          <w:rFonts w:hint="eastAsia"/>
        </w:rPr>
      </w:pPr>
    </w:p>
    <w:p>
      <w:pPr>
        <w:pStyle w:val="3"/>
        <w:spacing w:after="156"/>
      </w:pPr>
      <w:bookmarkStart w:id="29" w:name="_Toc66288823"/>
      <w:r>
        <w:rPr>
          <w:rFonts w:hint="eastAsia"/>
        </w:rPr>
        <w:t>多对象存储集群</w:t>
      </w:r>
      <w:bookmarkEnd w:id="29"/>
    </w:p>
    <w:p>
      <w:pPr>
        <w:spacing w:after="156"/>
        <w:ind w:firstLine="440"/>
      </w:pPr>
      <w:r>
        <w:t>AnyShare多对象存储集群，支持在一个AnyShare文档域内配置使用多个同构或异构的对象存储服务集群。通过配置使用多个对象存储集群，并将不同的用户、文档库绑定到不同对象存储，客户可充分使用已有对象存储服务，并满足内容分类、分级存储场景。</w:t>
      </w:r>
    </w:p>
    <w:p>
      <w:pPr>
        <w:pStyle w:val="47"/>
        <w:numPr>
          <w:ilvl w:val="0"/>
          <w:numId w:val="32"/>
        </w:numPr>
        <w:spacing w:after="156"/>
        <w:ind w:firstLineChars="0"/>
      </w:pPr>
      <w:r>
        <w:rPr>
          <w:rFonts w:hint="eastAsia"/>
        </w:rPr>
        <w:t>示例场景如下：</w:t>
      </w:r>
    </w:p>
    <w:p>
      <w:pPr>
        <w:pStyle w:val="47"/>
        <w:numPr>
          <w:ilvl w:val="1"/>
          <w:numId w:val="33"/>
        </w:numPr>
        <w:spacing w:after="156"/>
        <w:ind w:firstLineChars="0"/>
      </w:pPr>
      <w:r>
        <w:rPr>
          <w:rFonts w:hint="eastAsia"/>
        </w:rPr>
        <w:t>自定义数据存放位置，满足数据存储的安全合规要求。</w:t>
      </w:r>
    </w:p>
    <w:p>
      <w:pPr>
        <w:pStyle w:val="47"/>
        <w:numPr>
          <w:ilvl w:val="1"/>
          <w:numId w:val="33"/>
        </w:numPr>
        <w:spacing w:after="156"/>
        <w:ind w:firstLineChars="0"/>
      </w:pPr>
      <w:r>
        <w:t>不同数据保存在不同对象存储可提升使用效能。只对内的数据，可存储在内部网络对象存储集群；对外发布文档库可配置使用公有云存储、利用CDN加速访问。</w:t>
      </w:r>
    </w:p>
    <w:p>
      <w:pPr>
        <w:pStyle w:val="47"/>
        <w:numPr>
          <w:ilvl w:val="0"/>
          <w:numId w:val="16"/>
        </w:numPr>
        <w:spacing w:after="156"/>
        <w:ind w:firstLineChars="0"/>
        <w:rPr>
          <w:b/>
          <w:bCs/>
        </w:rPr>
      </w:pPr>
      <w:r>
        <w:rPr>
          <w:rFonts w:hint="eastAsia"/>
          <w:b/>
          <w:bCs/>
        </w:rPr>
        <w:t>多对象存储集群的优势</w:t>
      </w:r>
    </w:p>
    <w:p>
      <w:pPr>
        <w:spacing w:after="156"/>
        <w:ind w:firstLine="440"/>
      </w:pPr>
      <w:r>
        <w:rPr>
          <w:rFonts w:hint="eastAsia"/>
        </w:rPr>
        <w:t>相对于AnyShare Family 6 在多站点跨地域场景中，支持一个站点配置一个对象存储服务，AnyShare Family 7的多对象存储集群，进一步提升了使用对象存储服务的灵活性，更好地满足了内容分类、分级存储的场景，体现在：</w:t>
      </w:r>
    </w:p>
    <w:p>
      <w:pPr>
        <w:pStyle w:val="47"/>
        <w:numPr>
          <w:ilvl w:val="0"/>
          <w:numId w:val="34"/>
        </w:numPr>
        <w:spacing w:after="156"/>
        <w:ind w:firstLineChars="0"/>
      </w:pPr>
      <w:r>
        <w:rPr>
          <w:rFonts w:hint="eastAsia"/>
        </w:rPr>
        <w:t>只需要有一个站点，即可配置使用多个同构或异构的对象存储服务集群。</w:t>
      </w:r>
    </w:p>
    <w:p>
      <w:pPr>
        <w:pStyle w:val="47"/>
        <w:numPr>
          <w:ilvl w:val="0"/>
          <w:numId w:val="34"/>
        </w:numPr>
        <w:spacing w:after="156"/>
        <w:ind w:firstLineChars="0"/>
      </w:pPr>
      <w:r>
        <w:rPr>
          <w:rFonts w:hint="eastAsia"/>
        </w:rPr>
        <w:t>对象存储的配置粒度，可细化到每个用户、部门、个人文档库、文档库等。</w:t>
      </w:r>
    </w:p>
    <w:p>
      <w:pPr>
        <w:pStyle w:val="47"/>
        <w:numPr>
          <w:ilvl w:val="0"/>
          <w:numId w:val="16"/>
        </w:numPr>
        <w:spacing w:after="156"/>
        <w:ind w:firstLineChars="0"/>
        <w:rPr>
          <w:b/>
          <w:bCs/>
        </w:rPr>
      </w:pPr>
      <w:r>
        <w:rPr>
          <w:rFonts w:hint="eastAsia"/>
          <w:b/>
          <w:bCs/>
        </w:rPr>
        <w:t>多对象存储集群的主要功能</w:t>
      </w:r>
    </w:p>
    <w:p>
      <w:pPr>
        <w:pStyle w:val="38"/>
      </w:pPr>
      <w:r>
        <w:drawing>
          <wp:inline distT="0" distB="0" distL="0" distR="0">
            <wp:extent cx="4182110" cy="1877695"/>
            <wp:effectExtent l="19050" t="19050" r="27940" b="273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182110" cy="1877695"/>
                    </a:xfrm>
                    <a:prstGeom prst="rect">
                      <a:avLst/>
                    </a:prstGeom>
                    <a:noFill/>
                    <a:ln w="3175">
                      <a:solidFill>
                        <a:schemeClr val="tx1"/>
                      </a:solidFill>
                    </a:ln>
                  </pic:spPr>
                </pic:pic>
              </a:graphicData>
            </a:graphic>
          </wp:inline>
        </w:drawing>
      </w:r>
    </w:p>
    <w:p>
      <w:pPr>
        <w:pStyle w:val="39"/>
      </w:pPr>
      <w:r>
        <w:t></w:t>
      </w:r>
      <w:r>
        <w:tab/>
      </w:r>
      <w:r>
        <w:t>多对象存储集群配置</w:t>
      </w:r>
    </w:p>
    <w:p>
      <w:pPr>
        <w:pStyle w:val="47"/>
        <w:numPr>
          <w:ilvl w:val="0"/>
          <w:numId w:val="35"/>
        </w:numPr>
        <w:spacing w:after="156"/>
        <w:ind w:firstLineChars="0"/>
      </w:pPr>
      <w:r>
        <w:rPr>
          <w:rFonts w:hint="eastAsia"/>
        </w:rPr>
        <w:t>面向多对象存储集群管理：总站点可以配置多种同构或异构的对象存储服务，可配置对象存储的归属站点、是否启用、是否配置默认存储等功能。</w:t>
      </w:r>
    </w:p>
    <w:p>
      <w:pPr>
        <w:pStyle w:val="47"/>
        <w:numPr>
          <w:ilvl w:val="0"/>
          <w:numId w:val="35"/>
        </w:numPr>
        <w:spacing w:after="156"/>
        <w:ind w:firstLineChars="0"/>
      </w:pPr>
      <w:r>
        <w:rPr>
          <w:rFonts w:hint="eastAsia"/>
        </w:rPr>
        <w:t>面向多对象存储集群使用：管理控制台可配置用户、部门、个人文档库、文档库绑定到不同的对象存储服务；可满足文档库绑定特定对象存储以实现集中管控，或用户绑定到不同存储数据就近存放、就近访问等场景。</w:t>
      </w:r>
    </w:p>
    <w:p>
      <w:pPr>
        <w:pStyle w:val="47"/>
        <w:numPr>
          <w:ilvl w:val="0"/>
          <w:numId w:val="35"/>
        </w:numPr>
        <w:spacing w:after="156"/>
        <w:ind w:firstLineChars="0"/>
      </w:pPr>
      <w:r>
        <w:t>AnyShare的数据处理服务，可集中处理归属于某个站点的所有对象存储集群中的内容，就近数据处理，可减少跨地域部署场景下的带宽占用、提高处理效能。</w:t>
      </w:r>
    </w:p>
    <w:p>
      <w:pPr>
        <w:pStyle w:val="3"/>
        <w:spacing w:after="156"/>
      </w:pPr>
      <w:r>
        <w:rPr>
          <w:lang w:val="en-US" w:eastAsia="zh-CN"/>
        </w:rPr>
        <w:t>移动</w:t>
      </w:r>
      <w:r>
        <w:rPr>
          <w:lang w:eastAsia="zh-CN"/>
        </w:rPr>
        <w:t>W</w:t>
      </w:r>
      <w:r>
        <w:rPr>
          <w:lang w:val="en-US" w:eastAsia="zh-CN"/>
        </w:rPr>
        <w:t>eb</w:t>
      </w:r>
      <w:r>
        <w:t xml:space="preserve"> </w:t>
      </w:r>
    </w:p>
    <w:p>
      <w:pPr>
        <w:keepNext w:val="0"/>
        <w:keepLines w:val="0"/>
        <w:widowControl/>
        <w:suppressLineNumbers w:val="0"/>
        <w:jc w:val="left"/>
      </w:pPr>
      <w:r>
        <w:rPr>
          <w:rFonts w:hint="eastAsia"/>
          <w:lang w:val="en-US" w:eastAsia="zh-CN"/>
        </w:rPr>
        <w:t>为解决客户在移动设备上担心数据安全、在移动Web上内容访问体验差、业务应用集成繁琐、移动Web业务扩展能力弱等痛点，AnyShare Family 7提供全新的移动Web产品，让客户在移动设备上获得轻量、简洁的文档协作和共享体验，高效的业务集成和开发能力，具有开发成本低、跨平台、迭代快、集成简单、无需安装、即时访问等特点。</w:t>
      </w:r>
    </w:p>
    <w:p>
      <w:pPr>
        <w:spacing w:after="156"/>
        <w:ind w:firstLine="440"/>
        <w:jc w:val="both"/>
      </w:pPr>
    </w:p>
    <w:p>
      <w:pPr>
        <w:pStyle w:val="47"/>
        <w:numPr>
          <w:ilvl w:val="0"/>
          <w:numId w:val="16"/>
        </w:numPr>
        <w:spacing w:after="156"/>
        <w:ind w:firstLineChars="0"/>
        <w:rPr>
          <w:b/>
          <w:bCs/>
        </w:rPr>
      </w:pPr>
      <w:r>
        <w:rPr>
          <w:b/>
          <w:bCs/>
          <w:lang w:val="en-US" w:eastAsia="zh-CN"/>
        </w:rPr>
        <w:t>移动</w:t>
      </w:r>
      <w:r>
        <w:rPr>
          <w:b/>
          <w:bCs/>
          <w:lang w:eastAsia="zh-CN"/>
        </w:rPr>
        <w:t>W</w:t>
      </w:r>
      <w:r>
        <w:rPr>
          <w:b/>
          <w:bCs/>
          <w:lang w:val="en-US" w:eastAsia="zh-CN"/>
        </w:rPr>
        <w:t>eb</w:t>
      </w:r>
      <w:r>
        <w:rPr>
          <w:b/>
          <w:bCs/>
        </w:rPr>
        <w:t>优势</w:t>
      </w:r>
    </w:p>
    <w:p>
      <w:pPr>
        <w:pStyle w:val="47"/>
        <w:numPr>
          <w:ilvl w:val="0"/>
          <w:numId w:val="36"/>
        </w:numPr>
        <w:spacing w:after="156"/>
        <w:ind w:firstLineChars="0"/>
      </w:pPr>
      <w:r>
        <w:t>开放平台：采用微前端开发框架，不限制接入应用的技术栈；子应用具备完全自主权，子应用独立开发、独立部署，接入成本极低，用户开发AnyShare Mobile的小程序，只需调用几个 AnyShareCore定义的API 即可完成应用的微前端改造；提供WebMobile组件，方便用户开发个性化产品</w:t>
      </w:r>
      <w:r>
        <w:rPr>
          <w:rFonts w:hint="eastAsia"/>
          <w:lang w:eastAsia="zh-Hans"/>
        </w:rPr>
        <w:t>。</w:t>
      </w:r>
    </w:p>
    <w:p>
      <w:pPr>
        <w:pStyle w:val="47"/>
        <w:numPr>
          <w:ilvl w:val="0"/>
          <w:numId w:val="36"/>
        </w:numPr>
        <w:spacing w:after="156"/>
        <w:ind w:firstLineChars="0"/>
      </w:pPr>
      <w:r>
        <w:rPr>
          <w:rFonts w:hint="default"/>
        </w:rPr>
        <w:t>集成便捷：登录支持标准的单点登录、第三方登录接入规范等无缝连接第三方业务，只需认证系统间整合，无需进行应用整合即可访问AnyShare</w:t>
      </w:r>
      <w:r>
        <w:rPr>
          <w:rFonts w:hint="eastAsia"/>
          <w:lang w:eastAsia="zh-Hans"/>
        </w:rPr>
        <w:t>。</w:t>
      </w:r>
    </w:p>
    <w:p>
      <w:pPr>
        <w:pStyle w:val="47"/>
        <w:numPr>
          <w:ilvl w:val="0"/>
          <w:numId w:val="36"/>
        </w:numPr>
        <w:spacing w:after="156"/>
        <w:ind w:firstLineChars="0"/>
      </w:pPr>
      <w:r>
        <w:rPr>
          <w:rFonts w:hint="default"/>
        </w:rPr>
        <w:t>专业的文件管理：全新移动Web式UI布局和交互体验，支持新建文件夹、上传、下载、移动、复制、重命名、删除等丰富的文件管理能力</w:t>
      </w:r>
      <w:r>
        <w:rPr>
          <w:rFonts w:hint="eastAsia"/>
          <w:lang w:eastAsia="zh-Hans"/>
        </w:rPr>
        <w:t>。</w:t>
      </w:r>
    </w:p>
    <w:p>
      <w:pPr>
        <w:pStyle w:val="47"/>
        <w:numPr>
          <w:ilvl w:val="0"/>
          <w:numId w:val="36"/>
        </w:numPr>
        <w:spacing w:after="156"/>
        <w:ind w:firstLineChars="0"/>
      </w:pPr>
      <w:r>
        <w:rPr>
          <w:rFonts w:hint="default"/>
        </w:rPr>
        <w:t>强大的预览和在线协作：支持图片、音视频、Office、PDF、TXT、CAD图纸等数十种文件格式的预览，预览后不保留缓存；支持office格式文件在移动设备上在线编辑、多人协作</w:t>
      </w:r>
      <w:r>
        <w:rPr>
          <w:rFonts w:hint="eastAsia"/>
          <w:lang w:eastAsia="zh-Hans"/>
        </w:rPr>
        <w:t>。</w:t>
      </w:r>
    </w:p>
    <w:p>
      <w:pPr>
        <w:pStyle w:val="47"/>
        <w:numPr>
          <w:ilvl w:val="0"/>
          <w:numId w:val="16"/>
        </w:numPr>
        <w:spacing w:after="156"/>
        <w:ind w:firstLineChars="0"/>
        <w:rPr>
          <w:b/>
          <w:bCs/>
        </w:rPr>
      </w:pPr>
      <w:r>
        <w:rPr>
          <w:b/>
          <w:bCs/>
          <w:lang w:val="en-US" w:eastAsia="zh-CN"/>
        </w:rPr>
        <w:t>移动</w:t>
      </w:r>
      <w:r>
        <w:rPr>
          <w:b/>
          <w:bCs/>
          <w:lang w:eastAsia="zh-CN"/>
        </w:rPr>
        <w:t>W</w:t>
      </w:r>
      <w:r>
        <w:rPr>
          <w:b/>
          <w:bCs/>
          <w:lang w:val="en-US" w:eastAsia="zh-CN"/>
        </w:rPr>
        <w:t>eb</w:t>
      </w:r>
      <w:r>
        <w:rPr>
          <w:b/>
          <w:bCs/>
        </w:rPr>
        <w:t>主要功能</w:t>
      </w:r>
    </w:p>
    <w:p>
      <w:pPr>
        <w:keepNext w:val="0"/>
        <w:keepLines w:val="0"/>
        <w:widowControl/>
        <w:numPr>
          <w:ilvl w:val="0"/>
          <w:numId w:val="37"/>
        </w:numPr>
        <w:suppressLineNumbers w:val="0"/>
        <w:spacing w:before="0" w:beforeAutospacing="1" w:after="0" w:afterAutospacing="1"/>
        <w:ind w:left="0" w:hanging="360"/>
        <w:rPr>
          <w:rFonts w:hint="default" w:ascii="微软雅黑" w:eastAsia="微软雅黑" w:hAnsiTheme="minorHAnsi" w:cstheme="minorBidi"/>
          <w:color w:val="000000" w:themeColor="text1"/>
          <w:kern w:val="2"/>
          <w:sz w:val="22"/>
          <w:szCs w:val="22"/>
          <w:lang w:val="en-US" w:eastAsia="zh-CN" w:bidi="ar-SA"/>
          <w14:textFill>
            <w14:solidFill>
              <w14:schemeClr w14:val="tx1"/>
            </w14:solidFill>
          </w14:textFill>
        </w:rPr>
      </w:pPr>
      <w:r>
        <w:rPr>
          <w:rFonts w:hint="default" w:ascii="微软雅黑" w:eastAsia="微软雅黑" w:hAnsiTheme="minorHAnsi" w:cstheme="minorBidi"/>
          <w:color w:val="000000" w:themeColor="text1"/>
          <w:kern w:val="2"/>
          <w:sz w:val="22"/>
          <w:szCs w:val="22"/>
          <w:lang w:val="en-US" w:eastAsia="zh-CN" w:bidi="ar-SA"/>
          <w14:textFill>
            <w14:solidFill>
              <w14:schemeClr w14:val="tx1"/>
            </w14:solidFill>
          </w14:textFill>
        </w:rPr>
        <w:t>丰富的登录方式：支持标准的账户密码登录、单点登录、第三方登录等方式，第三方应用集成便捷</w:t>
      </w:r>
      <w:r>
        <w:rPr>
          <w:rFonts w:hint="eastAsia" w:ascii="微软雅黑" w:hAnsiTheme="minorHAnsi" w:cstheme="minorBidi"/>
          <w:color w:val="000000" w:themeColor="text1"/>
          <w:kern w:val="2"/>
          <w:sz w:val="22"/>
          <w:szCs w:val="22"/>
          <w:lang w:val="en-US" w:eastAsia="zh-Hans" w:bidi="ar-SA"/>
          <w14:textFill>
            <w14:solidFill>
              <w14:schemeClr w14:val="tx1"/>
            </w14:solidFill>
          </w14:textFill>
        </w:rPr>
        <w:t>。</w:t>
      </w:r>
    </w:p>
    <w:p>
      <w:pPr>
        <w:keepNext w:val="0"/>
        <w:keepLines w:val="0"/>
        <w:widowControl/>
        <w:numPr>
          <w:ilvl w:val="0"/>
          <w:numId w:val="37"/>
        </w:numPr>
        <w:suppressLineNumbers w:val="0"/>
        <w:spacing w:before="0" w:beforeAutospacing="1" w:after="0" w:afterAutospacing="1"/>
        <w:ind w:left="0" w:hanging="360"/>
      </w:pPr>
      <w:r>
        <w:rPr>
          <w:rFonts w:hint="default" w:ascii="微软雅黑" w:eastAsia="微软雅黑" w:hAnsiTheme="minorHAnsi" w:cstheme="minorBidi"/>
          <w:color w:val="000000" w:themeColor="text1"/>
          <w:kern w:val="2"/>
          <w:sz w:val="22"/>
          <w:szCs w:val="22"/>
          <w:lang w:val="en-US" w:eastAsia="zh-CN" w:bidi="ar-SA"/>
          <w14:textFill>
            <w14:solidFill>
              <w14:schemeClr w14:val="tx1"/>
            </w14:solidFill>
          </w14:textFill>
        </w:rPr>
        <w:t>良好的文件访问体验：全新UI布局和交互；支持新建文件夹、文件上传、共享、移动、复制、删除、下载等基本功能外；支持图片、音视频、office、PDF等格式文件的预览；支持office文件在线编辑、多人协作；支持根据关键字、标签并指定搜索范围，进行文档、图片的搜索</w:t>
      </w:r>
      <w:r>
        <w:rPr>
          <w:rFonts w:hint="eastAsia" w:ascii="微软雅黑" w:hAnsiTheme="minorHAnsi" w:cstheme="minorBidi"/>
          <w:color w:val="000000" w:themeColor="text1"/>
          <w:kern w:val="2"/>
          <w:sz w:val="22"/>
          <w:szCs w:val="22"/>
          <w:lang w:val="en-US" w:eastAsia="zh-Hans" w:bidi="ar-SA"/>
          <w14:textFill>
            <w14:solidFill>
              <w14:schemeClr w14:val="tx1"/>
            </w14:solidFill>
          </w14:textFill>
        </w:rPr>
        <w:t>。</w:t>
      </w:r>
    </w:p>
    <w:p>
      <w:pPr>
        <w:pStyle w:val="3"/>
        <w:spacing w:after="156"/>
      </w:pPr>
      <w:bookmarkStart w:id="30" w:name="_Toc66288824"/>
      <w:r>
        <w:t xml:space="preserve">AutoSheets </w:t>
      </w:r>
      <w:bookmarkEnd w:id="30"/>
    </w:p>
    <w:p>
      <w:pPr>
        <w:spacing w:after="156"/>
        <w:ind w:firstLine="440"/>
        <w:jc w:val="both"/>
      </w:pPr>
      <w:r>
        <w:t>AnyShare 新增一款子产品AutoSheets，此产品是一款智能化表单系统，通过打通多源异构数据并统一治理，实现数据智能驱动新业务。支持多通道表单数据收集，通过数据转换服务将异构数据自动转换为标准数据，最终的AutoSheets可以直接发布到AnyShare，也可以通过SharedLink实现安全共享，同时也提供RESTful API能对接业务系统。</w:t>
      </w:r>
    </w:p>
    <w:p>
      <w:pPr>
        <w:pStyle w:val="47"/>
        <w:numPr>
          <w:ilvl w:val="0"/>
          <w:numId w:val="16"/>
        </w:numPr>
        <w:spacing w:after="156"/>
        <w:ind w:firstLineChars="0"/>
        <w:rPr>
          <w:b/>
          <w:bCs/>
        </w:rPr>
      </w:pPr>
      <w:r>
        <w:rPr>
          <w:b/>
          <w:bCs/>
        </w:rPr>
        <w:t>AutoSheets优势</w:t>
      </w:r>
    </w:p>
    <w:p>
      <w:pPr>
        <w:pStyle w:val="47"/>
        <w:numPr>
          <w:ilvl w:val="0"/>
          <w:numId w:val="38"/>
        </w:numPr>
        <w:spacing w:after="156"/>
        <w:ind w:firstLineChars="0"/>
      </w:pPr>
      <w:r>
        <w:rPr>
          <w:rFonts w:hint="eastAsia"/>
        </w:rPr>
        <w:t>自动数据汇集整理：数据自动填充，定时加载更新，按规则整理汇总，更新统计。</w:t>
      </w:r>
    </w:p>
    <w:p>
      <w:pPr>
        <w:pStyle w:val="47"/>
        <w:numPr>
          <w:ilvl w:val="0"/>
          <w:numId w:val="38"/>
        </w:numPr>
        <w:spacing w:after="156"/>
        <w:ind w:firstLineChars="0"/>
      </w:pPr>
      <w:r>
        <w:rPr>
          <w:rFonts w:hint="eastAsia"/>
        </w:rPr>
        <w:t>数据加载发布：数据加载发布全自动化，无需投入人力成本。</w:t>
      </w:r>
    </w:p>
    <w:p>
      <w:pPr>
        <w:pStyle w:val="47"/>
        <w:numPr>
          <w:ilvl w:val="0"/>
          <w:numId w:val="38"/>
        </w:numPr>
        <w:spacing w:after="156"/>
        <w:ind w:firstLineChars="0"/>
      </w:pPr>
      <w:r>
        <w:t>开放性数据平台：提供符合Content Bus API 3.0规范的RESTful API， 涵盖AutoSheets编辑协作及管理，以及Excel加载，格式化文件格式的发布等，方便第三方应用集成。</w:t>
      </w:r>
    </w:p>
    <w:p>
      <w:pPr>
        <w:pStyle w:val="47"/>
        <w:numPr>
          <w:ilvl w:val="0"/>
          <w:numId w:val="38"/>
        </w:numPr>
        <w:spacing w:after="156"/>
        <w:ind w:firstLineChars="0"/>
      </w:pPr>
      <w:r>
        <w:rPr>
          <w:rFonts w:hint="eastAsia"/>
        </w:rPr>
        <w:t>支持超大规模数据量：支持无行列限制表格，实时插入表格数据立即分析计算反馈结果。</w:t>
      </w:r>
    </w:p>
    <w:p>
      <w:pPr>
        <w:pStyle w:val="47"/>
        <w:numPr>
          <w:ilvl w:val="0"/>
          <w:numId w:val="38"/>
        </w:numPr>
        <w:spacing w:after="156"/>
        <w:ind w:firstLineChars="0"/>
      </w:pPr>
      <w:r>
        <w:t>采用 MariaDB（云原生弹性RDS）数据库实现水平扩张，实现“大数据量”上的高并发，保证稳定性和可靠性。</w:t>
      </w:r>
    </w:p>
    <w:p>
      <w:pPr>
        <w:pStyle w:val="47"/>
        <w:numPr>
          <w:ilvl w:val="0"/>
          <w:numId w:val="16"/>
        </w:numPr>
        <w:spacing w:after="156"/>
        <w:ind w:firstLineChars="0"/>
        <w:rPr>
          <w:b/>
          <w:bCs/>
        </w:rPr>
      </w:pPr>
      <w:r>
        <w:rPr>
          <w:b/>
          <w:bCs/>
        </w:rPr>
        <w:t>AutoSheets主要功能</w:t>
      </w:r>
    </w:p>
    <w:p>
      <w:pPr>
        <w:pStyle w:val="47"/>
        <w:numPr>
          <w:ilvl w:val="0"/>
          <w:numId w:val="36"/>
        </w:numPr>
        <w:spacing w:after="156"/>
        <w:ind w:firstLineChars="0"/>
      </w:pPr>
      <w:r>
        <w:rPr>
          <w:rFonts w:hint="eastAsia"/>
        </w:rPr>
        <w:t>便捷高效的表单收集：自动进行数据汇总，实时更新；能够在规范填写格式的同时保证填写人的隐私，他人不可见。</w:t>
      </w:r>
    </w:p>
    <w:p>
      <w:pPr>
        <w:pStyle w:val="47"/>
        <w:numPr>
          <w:ilvl w:val="0"/>
          <w:numId w:val="36"/>
        </w:numPr>
        <w:spacing w:after="156"/>
        <w:ind w:firstLineChars="0"/>
      </w:pPr>
      <w:r>
        <w:t>AnyShare 云端表单导入与协作：可加载 AnyShare 云端文件，并通过 SharedLink 共享给同事进行协作编辑。</w:t>
      </w:r>
    </w:p>
    <w:p>
      <w:pPr>
        <w:pStyle w:val="47"/>
        <w:numPr>
          <w:ilvl w:val="0"/>
          <w:numId w:val="36"/>
        </w:numPr>
        <w:spacing w:after="156"/>
        <w:ind w:firstLineChars="0"/>
      </w:pPr>
      <w:r>
        <w:rPr>
          <w:rFonts w:hint="eastAsia"/>
        </w:rPr>
        <w:t>实时保存与误删还原：支持数据实时保存，也可以手动建立版本；误删除内容可在回收站还原。</w:t>
      </w:r>
    </w:p>
    <w:p>
      <w:pPr>
        <w:pStyle w:val="47"/>
        <w:spacing w:after="156"/>
        <w:ind w:left="860" w:firstLine="0" w:firstLineChars="0"/>
      </w:pPr>
    </w:p>
    <w:p>
      <w:pPr>
        <w:pStyle w:val="47"/>
        <w:spacing w:after="156"/>
        <w:ind w:left="860" w:firstLine="0" w:firstLineChars="0"/>
      </w:pPr>
    </w:p>
    <w:p>
      <w:pPr>
        <w:pStyle w:val="3"/>
        <w:spacing w:after="156"/>
      </w:pPr>
      <w:bookmarkStart w:id="31" w:name="_Toc66288825"/>
      <w:bookmarkStart w:id="32" w:name="_Toc63254646"/>
      <w:r>
        <w:t xml:space="preserve">NAS Gateway </w:t>
      </w:r>
      <w:bookmarkEnd w:id="31"/>
      <w:bookmarkEnd w:id="32"/>
    </w:p>
    <w:p>
      <w:pPr>
        <w:spacing w:after="156"/>
        <w:ind w:firstLine="440"/>
        <w:jc w:val="both"/>
      </w:pPr>
      <w:r>
        <w:rPr>
          <w:rFonts w:hint="eastAsia"/>
        </w:rPr>
        <w:t>为解决客户NAS存储平台因系统老旧、无人维护或功能不完善等问题，让客户享受到内容数据统一管理所带来的合规、安全、运营能力，提升企业内容生产力，需要将NAS数据上AnyShare平台，而NAS数据上AnyShare平台将面临两大技术挑战：</w:t>
      </w:r>
    </w:p>
    <w:p>
      <w:pPr>
        <w:spacing w:after="156"/>
        <w:ind w:firstLine="440"/>
        <w:jc w:val="both"/>
      </w:pPr>
      <w:r>
        <w:rPr>
          <w:rFonts w:hint="eastAsia"/>
        </w:rPr>
        <w:t>第一、海量历史数据迁移难：历史数据量大，迁移时间长，传统迁移工具影响业务IO，增量变化难保障一致，需要停业务来确保数据迁移的完整性。</w:t>
      </w:r>
    </w:p>
    <w:p>
      <w:pPr>
        <w:spacing w:after="156"/>
        <w:ind w:firstLine="440"/>
        <w:jc w:val="both"/>
      </w:pPr>
      <w:r>
        <w:t>第二、遗留业务系统改造难：遗留业务系统无维护团队，无法通过Content Bus API对接AnyShare，只能采用NAS访问协议读写。</w:t>
      </w:r>
    </w:p>
    <w:p>
      <w:pPr>
        <w:spacing w:after="156"/>
        <w:ind w:firstLine="440"/>
        <w:jc w:val="both"/>
      </w:pPr>
      <w:r>
        <w:t>那么如何应对这两大技术挑战呢？NAS Gateway需要提供透明访问、访问加速和在线迁移的能力，来助力遗留业务系统从NAS透明切换到AnyShare，将NAS数据平滑迁移到AnyShare平台。</w:t>
      </w:r>
    </w:p>
    <w:p>
      <w:pPr>
        <w:spacing w:after="156"/>
        <w:ind w:firstLine="440"/>
        <w:jc w:val="both"/>
      </w:pPr>
      <w:r>
        <w:t>NAS数据上AnyShare平台方案如图2-11所示，总共包括四个阶段。</w:t>
      </w:r>
    </w:p>
    <w:p>
      <w:pPr>
        <w:spacing w:after="156"/>
        <w:ind w:firstLine="440"/>
        <w:jc w:val="both"/>
      </w:pPr>
      <w:r>
        <w:rPr>
          <w:rFonts w:hint="eastAsia"/>
        </w:rPr>
        <w:t>第一阶段：业务系统接口改造前，业务系统对接NAS。</w:t>
      </w:r>
    </w:p>
    <w:p>
      <w:pPr>
        <w:spacing w:after="156"/>
        <w:ind w:firstLine="440"/>
        <w:jc w:val="both"/>
      </w:pPr>
      <w:r>
        <w:t>第二阶段：将业务系统从对接NAS切换为对接NAS Gateway， NAS Gateway对NAS进行读写的缓冲，全量数据保存在NAS中，同时NAS Gateway将NAS中的数据在线迁移至AnyShare平台。</w:t>
      </w:r>
    </w:p>
    <w:p>
      <w:pPr>
        <w:spacing w:after="156"/>
        <w:ind w:firstLine="440"/>
        <w:jc w:val="both"/>
      </w:pPr>
      <w:r>
        <w:t>第三阶段：待NAS Gateway将NAS中的数据全部迁移至AnyShare平台后，NAS Gateway对AnyShare进行读写的缓冲，撤走NAS，全量数据保存在AnyShare中。</w:t>
      </w:r>
    </w:p>
    <w:p>
      <w:pPr>
        <w:spacing w:after="156"/>
        <w:ind w:firstLine="440"/>
        <w:jc w:val="both"/>
      </w:pPr>
      <w:r>
        <w:t>第四阶段：业务系统接口改造后，撤走NAS Gateway，直接对接AnyShare。</w:t>
      </w:r>
    </w:p>
    <w:p>
      <w:pPr>
        <w:pStyle w:val="38"/>
      </w:pPr>
      <w:r>
        <w:rPr>
          <w:rFonts w:hint="eastAsia"/>
        </w:rPr>
        <w:drawing>
          <wp:inline distT="0" distB="0" distL="0" distR="0">
            <wp:extent cx="6188710" cy="30435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188710" cy="3043555"/>
                    </a:xfrm>
                    <a:prstGeom prst="rect">
                      <a:avLst/>
                    </a:prstGeom>
                  </pic:spPr>
                </pic:pic>
              </a:graphicData>
            </a:graphic>
          </wp:inline>
        </w:drawing>
      </w:r>
    </w:p>
    <w:p>
      <w:pPr>
        <w:pStyle w:val="39"/>
      </w:pPr>
      <w:r>
        <w:t></w:t>
      </w:r>
      <w:r>
        <w:tab/>
      </w:r>
      <w:r>
        <w:t>NAS数据上AnyShare</w:t>
      </w:r>
    </w:p>
    <w:p>
      <w:pPr>
        <w:pStyle w:val="47"/>
        <w:numPr>
          <w:ilvl w:val="0"/>
          <w:numId w:val="16"/>
        </w:numPr>
        <w:spacing w:after="156"/>
        <w:ind w:firstLineChars="0"/>
        <w:rPr>
          <w:b/>
          <w:bCs/>
        </w:rPr>
      </w:pPr>
      <w:r>
        <w:rPr>
          <w:b/>
          <w:bCs/>
        </w:rPr>
        <w:t>NAS Gateway优势及原理</w:t>
      </w:r>
    </w:p>
    <w:p>
      <w:pPr>
        <w:pStyle w:val="47"/>
        <w:numPr>
          <w:ilvl w:val="0"/>
          <w:numId w:val="38"/>
        </w:numPr>
        <w:spacing w:after="156"/>
        <w:ind w:firstLineChars="0"/>
      </w:pPr>
      <w:r>
        <w:t>几乎不停机迁移：对业务系统的访问存储做一次切换：由原先对接NAS，改为对接NAS Gateway。业务系统的热数据在NAS Gateway的缓存中，业务IO主要操作的是NAS Gateway的缓存，而迁移过程是从NAS中读取后写入AnyShare中，即迁移过程与业务IO解耦，迁移过程不影响业务IO。业务系统的增量数据在NAS Gateway的缓存中Flush至NAS后，会通知迁移服务，进行增量数据的热迁移，无需反复迁移，从而实现几乎不停机的在线迁移。</w:t>
      </w:r>
    </w:p>
    <w:p>
      <w:pPr>
        <w:pStyle w:val="47"/>
        <w:numPr>
          <w:ilvl w:val="0"/>
          <w:numId w:val="38"/>
        </w:numPr>
        <w:spacing w:after="156"/>
        <w:ind w:firstLineChars="0"/>
      </w:pPr>
      <w:r>
        <w:t>业务系统平滑过渡：业务系统的历史数据和增量数据通过NAS Gateway在线迁移至AnyShare，迁移过程不会中断业务。迁移完成后，业务系统依然可以使用NAS Gateway作为存储后端，NAS Gateway提供原生NAS协议对接AnyShare，不会因为业务系统长时间接口无法改造完成导致业务中断。由于迁移过程与业务IO解耦，温热数据分层，迁移中业务系统的温数据在NAS中，迁移后业务系统的温数据在AnyShare中，而业务系统的热数据一直驻留NAS Gateway的缓存中，从而保障业务系统访问性能无变化。整个数据迁移到系统改造、NAS切换到AnyShare，平滑过渡。</w:t>
      </w:r>
    </w:p>
    <w:p>
      <w:pPr>
        <w:pStyle w:val="47"/>
        <w:numPr>
          <w:ilvl w:val="0"/>
          <w:numId w:val="16"/>
        </w:numPr>
        <w:spacing w:after="156"/>
        <w:ind w:firstLineChars="0"/>
        <w:rPr>
          <w:b/>
          <w:bCs/>
        </w:rPr>
      </w:pPr>
      <w:r>
        <w:rPr>
          <w:b/>
          <w:bCs/>
        </w:rPr>
        <w:t>NAS Gateway主要功能</w:t>
      </w:r>
    </w:p>
    <w:p>
      <w:pPr>
        <w:pStyle w:val="47"/>
        <w:numPr>
          <w:ilvl w:val="0"/>
          <w:numId w:val="36"/>
        </w:numPr>
        <w:spacing w:after="156"/>
        <w:ind w:firstLineChars="0"/>
      </w:pPr>
      <w:r>
        <w:t>在线迁移：客户业务系统后端存储从NAS切换成NAS Gateway后，NAS Gateway一边提供业务IO的访问，一边在线迁移，实现NAS数据上AnyShare平台。</w:t>
      </w:r>
    </w:p>
    <w:p>
      <w:pPr>
        <w:pStyle w:val="47"/>
        <w:numPr>
          <w:ilvl w:val="0"/>
          <w:numId w:val="36"/>
        </w:numPr>
        <w:spacing w:after="156"/>
        <w:ind w:firstLineChars="0"/>
      </w:pPr>
      <w:r>
        <w:t>透明访问：NAS Gateway支持多种传统文件访问协议，如NFS、SMB等，业务系统像访问本地目录一样访问AnyShare，无需改造可直接对接AnyShare，实现业务系统对AnyShare的透明访问。</w:t>
      </w:r>
    </w:p>
    <w:p>
      <w:pPr>
        <w:pStyle w:val="47"/>
        <w:numPr>
          <w:ilvl w:val="0"/>
          <w:numId w:val="36"/>
        </w:numPr>
        <w:spacing w:after="156"/>
        <w:ind w:firstLineChars="0"/>
      </w:pPr>
      <w:r>
        <w:t>访问加速：NAS Gateway将AnyShare的Content Bus API 转换为传统文件访问协议时，存在对Content Bus API放大访问，故NAS Gateway支持读写缓冲策略来应对业务系统的访问负载，一方面为业务系统对接AnyShare提供访问加速的功能，另外一方面降低对AnyShare的Content Bus API 的访问频率。</w:t>
      </w:r>
    </w:p>
    <w:p>
      <w:pPr>
        <w:spacing w:after="156"/>
        <w:ind w:firstLine="440"/>
      </w:pPr>
    </w:p>
    <w:p>
      <w:pPr>
        <w:widowControl/>
        <w:spacing w:after="0" w:afterLines="0" w:line="240" w:lineRule="auto"/>
        <w:ind w:firstLine="0" w:firstLineChars="0"/>
        <w:rPr>
          <w:rFonts w:cs="Arial"/>
          <w:b/>
          <w:sz w:val="28"/>
          <w:szCs w:val="28"/>
        </w:rPr>
      </w:pPr>
    </w:p>
    <w:p>
      <w:pPr>
        <w:pStyle w:val="27"/>
      </w:pPr>
      <w:bookmarkStart w:id="33" w:name="_Toc66288826"/>
      <w:r>
        <w:t>AnyShare Family 7 现代化体系架构</w:t>
      </w:r>
      <w:bookmarkEnd w:id="33"/>
    </w:p>
    <w:p>
      <w:pPr>
        <w:spacing w:after="156"/>
        <w:ind w:firstLine="440"/>
        <w:jc w:val="both"/>
      </w:pPr>
      <w:r>
        <w:rPr>
          <w:rFonts w:hint="eastAsia"/>
        </w:rPr>
        <w:t>为了应对海量非结构化数据的管理，以及海量用户的并发访问所带来的高并发、高吞吐访问压力，AnyShare Family 7 采用创新的体系架构---现代化体系架构。AnyShare现代化体系架构一共分为五层，分别从文档管理体系、数据处理能力、并发处理能力、数据集成能力、数据访问体验五个角度，分层实现。</w:t>
      </w:r>
    </w:p>
    <w:p>
      <w:pPr>
        <w:spacing w:after="156"/>
        <w:ind w:firstLine="440"/>
        <w:jc w:val="both"/>
      </w:pPr>
      <w:r>
        <w:t>AnyShare 现代化体系架构的五层架构分别为：多文档域、内容数据湖、云原生架构、内容总线、全终端一致的用户体验。</w:t>
      </w:r>
    </w:p>
    <w:p>
      <w:pPr>
        <w:pStyle w:val="38"/>
      </w:pPr>
      <w:r>
        <w:drawing>
          <wp:inline distT="0" distB="0" distL="0" distR="0">
            <wp:extent cx="6108700" cy="2938780"/>
            <wp:effectExtent l="19050" t="19050" r="25400"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108700" cy="2938780"/>
                    </a:xfrm>
                    <a:prstGeom prst="rect">
                      <a:avLst/>
                    </a:prstGeom>
                    <a:noFill/>
                    <a:ln w="3175">
                      <a:solidFill>
                        <a:schemeClr val="tx1"/>
                      </a:solidFill>
                    </a:ln>
                  </pic:spPr>
                </pic:pic>
              </a:graphicData>
            </a:graphic>
          </wp:inline>
        </w:drawing>
      </w:r>
    </w:p>
    <w:p>
      <w:pPr>
        <w:pStyle w:val="39"/>
      </w:pPr>
      <w:r>
        <w:t>AnyShare 现代化体系架构</w:t>
      </w:r>
    </w:p>
    <w:p>
      <w:pPr>
        <w:pStyle w:val="3"/>
        <w:numPr>
          <w:ilvl w:val="1"/>
          <w:numId w:val="39"/>
        </w:numPr>
        <w:spacing w:after="156"/>
      </w:pPr>
      <w:bookmarkStart w:id="34" w:name="_Toc66288827"/>
      <w:r>
        <w:rPr>
          <w:rFonts w:hint="eastAsia"/>
        </w:rPr>
        <w:t>多文档域</w:t>
      </w:r>
      <w:bookmarkEnd w:id="34"/>
    </w:p>
    <w:p>
      <w:pPr>
        <w:spacing w:after="156"/>
        <w:ind w:firstLine="440"/>
      </w:pPr>
      <w:r>
        <w:rPr>
          <w:rFonts w:hint="eastAsia"/>
        </w:rPr>
        <w:t>一套AnyShare系统可分为部署实例和文档域实例，两者是一对一的关系：一套部署实例支撑起一套文档域。</w:t>
      </w:r>
    </w:p>
    <w:p>
      <w:pPr>
        <w:pStyle w:val="47"/>
        <w:numPr>
          <w:ilvl w:val="0"/>
          <w:numId w:val="40"/>
        </w:numPr>
        <w:spacing w:after="156"/>
        <w:ind w:firstLineChars="0"/>
        <w:rPr>
          <w:b/>
          <w:bCs/>
        </w:rPr>
      </w:pPr>
      <w:r>
        <w:rPr>
          <w:rFonts w:hint="eastAsia"/>
          <w:b/>
          <w:bCs/>
        </w:rPr>
        <w:t>文档域下又包含对象和策略两大类内容：</w:t>
      </w:r>
    </w:p>
    <w:p>
      <w:pPr>
        <w:pStyle w:val="47"/>
        <w:numPr>
          <w:ilvl w:val="1"/>
          <w:numId w:val="40"/>
        </w:numPr>
        <w:spacing w:after="156"/>
        <w:ind w:firstLineChars="0"/>
      </w:pPr>
      <w:r>
        <w:rPr>
          <w:rFonts w:hint="eastAsia"/>
        </w:rPr>
        <w:t>对象：用户组织、文档库、元数据等</w:t>
      </w:r>
    </w:p>
    <w:p>
      <w:pPr>
        <w:pStyle w:val="47"/>
        <w:numPr>
          <w:ilvl w:val="1"/>
          <w:numId w:val="40"/>
        </w:numPr>
        <w:spacing w:after="156"/>
        <w:ind w:firstLineChars="0"/>
      </w:pPr>
      <w:r>
        <w:rPr>
          <w:rFonts w:hint="eastAsia"/>
        </w:rPr>
        <w:t>策略：登录策略、共享策略、水印策略等</w:t>
      </w:r>
    </w:p>
    <w:p>
      <w:pPr>
        <w:spacing w:after="156"/>
        <w:ind w:firstLineChars="0"/>
      </w:pPr>
    </w:p>
    <w:p>
      <w:pPr>
        <w:spacing w:after="156"/>
        <w:ind w:firstLine="440"/>
      </w:pPr>
      <w:r>
        <w:rPr>
          <w:rFonts w:hint="eastAsia"/>
        </w:rPr>
        <w:t>对于大型组织来说，通常是由多个网络构成，以及存在不同业务形态的多个子组织（二级单位）。在这样的条件下，通常每一个实例都是需要独立部署，且文档管理体系会有所不同，文档域正是为了满足这些条件而创新的一个技术架构。</w:t>
      </w:r>
    </w:p>
    <w:p>
      <w:pPr>
        <w:pStyle w:val="38"/>
      </w:pPr>
      <w:r>
        <w:drawing>
          <wp:inline distT="0" distB="0" distL="0" distR="0">
            <wp:extent cx="3395980" cy="2946400"/>
            <wp:effectExtent l="19050" t="19050" r="13970" b="254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429996" cy="2976004"/>
                    </a:xfrm>
                    <a:prstGeom prst="rect">
                      <a:avLst/>
                    </a:prstGeom>
                    <a:noFill/>
                    <a:ln w="3175">
                      <a:solidFill>
                        <a:schemeClr val="tx1"/>
                      </a:solidFill>
                    </a:ln>
                  </pic:spPr>
                </pic:pic>
              </a:graphicData>
            </a:graphic>
          </wp:inline>
        </w:drawing>
      </w:r>
    </w:p>
    <w:p>
      <w:pPr>
        <w:pStyle w:val="39"/>
      </w:pPr>
      <w:r>
        <w:rPr>
          <w:rFonts w:hint="eastAsia"/>
        </w:rPr>
        <w:t>一套AnyShare实例</w:t>
      </w:r>
    </w:p>
    <w:p>
      <w:pPr>
        <w:spacing w:after="156"/>
        <w:ind w:firstLine="440"/>
      </w:pPr>
      <w:r>
        <w:rPr>
          <w:rFonts w:hint="eastAsia"/>
        </w:rPr>
        <w:t>多文档域是现代化体系架构的底座，此技术架构将AnyShare划分为多个部署实例，每一个实例均包括内容数据湖，以及由云原生架构的AnyShare服务。每一个实例均提供内容总线，集成和连接各种业务系统及内容应用。</w:t>
      </w:r>
    </w:p>
    <w:p>
      <w:pPr>
        <w:pStyle w:val="3"/>
        <w:spacing w:after="156"/>
      </w:pPr>
      <w:bookmarkStart w:id="35" w:name="_Toc66288828"/>
      <w:r>
        <w:rPr>
          <w:rFonts w:hint="eastAsia"/>
        </w:rPr>
        <w:t>内容数据湖</w:t>
      </w:r>
      <w:bookmarkEnd w:id="35"/>
    </w:p>
    <w:p>
      <w:pPr>
        <w:spacing w:after="156"/>
        <w:ind w:firstLine="440"/>
      </w:pPr>
      <w:r>
        <w:t>AnyShare Family 7作为一款具备海量非结构化数据的内容级处理能力的平台，借助数据湖的主流架构思想来设计其存储和分析能力。</w:t>
      </w:r>
    </w:p>
    <w:p>
      <w:pPr>
        <w:pStyle w:val="47"/>
        <w:numPr>
          <w:ilvl w:val="0"/>
          <w:numId w:val="16"/>
        </w:numPr>
        <w:spacing w:after="156"/>
        <w:ind w:firstLineChars="0"/>
        <w:rPr>
          <w:b/>
          <w:bCs/>
        </w:rPr>
      </w:pPr>
      <w:r>
        <w:rPr>
          <w:b/>
          <w:bCs/>
        </w:rPr>
        <w:t>AnyShare内容数据湖具备数据湖三大核心能力：</w:t>
      </w:r>
    </w:p>
    <w:p>
      <w:pPr>
        <w:pStyle w:val="47"/>
        <w:numPr>
          <w:ilvl w:val="1"/>
          <w:numId w:val="16"/>
        </w:numPr>
        <w:spacing w:after="156"/>
        <w:ind w:firstLineChars="0"/>
      </w:pPr>
      <w:r>
        <w:rPr>
          <w:rFonts w:hint="eastAsia"/>
        </w:rPr>
        <w:t>存储海量非结构化数据的能力</w:t>
      </w:r>
    </w:p>
    <w:p>
      <w:pPr>
        <w:pStyle w:val="47"/>
        <w:numPr>
          <w:ilvl w:val="1"/>
          <w:numId w:val="16"/>
        </w:numPr>
        <w:spacing w:after="156"/>
        <w:ind w:firstLineChars="0"/>
      </w:pPr>
      <w:r>
        <w:rPr>
          <w:rFonts w:hint="eastAsia"/>
        </w:rPr>
        <w:t>存储原生数据的能力，包括对象数据、元数据、索引数据</w:t>
      </w:r>
    </w:p>
    <w:p>
      <w:pPr>
        <w:pStyle w:val="47"/>
        <w:numPr>
          <w:ilvl w:val="1"/>
          <w:numId w:val="16"/>
        </w:numPr>
        <w:spacing w:after="156"/>
        <w:ind w:firstLineChars="0"/>
      </w:pPr>
      <w:r>
        <w:rPr>
          <w:rFonts w:hint="eastAsia"/>
        </w:rPr>
        <w:t>强大的数据分析能力</w:t>
      </w:r>
    </w:p>
    <w:p>
      <w:pPr>
        <w:pStyle w:val="38"/>
      </w:pPr>
      <w:r>
        <w:drawing>
          <wp:inline distT="0" distB="0" distL="0" distR="0">
            <wp:extent cx="5480685" cy="1762125"/>
            <wp:effectExtent l="19050" t="19050" r="24765" b="285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480685" cy="1762125"/>
                    </a:xfrm>
                    <a:prstGeom prst="rect">
                      <a:avLst/>
                    </a:prstGeom>
                    <a:noFill/>
                    <a:ln w="3175">
                      <a:solidFill>
                        <a:schemeClr val="tx1"/>
                      </a:solidFill>
                    </a:ln>
                  </pic:spPr>
                </pic:pic>
              </a:graphicData>
            </a:graphic>
          </wp:inline>
        </w:drawing>
      </w:r>
    </w:p>
    <w:p>
      <w:pPr>
        <w:pStyle w:val="39"/>
      </w:pPr>
      <w:r>
        <w:rPr>
          <w:rFonts w:hint="eastAsia"/>
        </w:rPr>
        <w:t>内容数据湖</w:t>
      </w:r>
    </w:p>
    <w:p>
      <w:pPr>
        <w:spacing w:after="156"/>
        <w:ind w:firstLine="440"/>
      </w:pPr>
      <w:r>
        <w:rPr>
          <w:rFonts w:hint="eastAsia"/>
        </w:rPr>
        <w:t>内容数据湖通过AnyShare的内容总线API及AnyShare客户端完成数据汇聚，并通过即时分析架构，用于文档管理、内容检索、内容分析、安全治理等内容消费场景。</w:t>
      </w:r>
    </w:p>
    <w:p>
      <w:pPr>
        <w:pStyle w:val="47"/>
        <w:numPr>
          <w:ilvl w:val="0"/>
          <w:numId w:val="41"/>
        </w:numPr>
        <w:spacing w:after="156"/>
        <w:ind w:firstLineChars="0"/>
        <w:rPr>
          <w:b/>
          <w:bCs/>
        </w:rPr>
      </w:pPr>
      <w:r>
        <w:rPr>
          <w:rFonts w:hint="eastAsia"/>
          <w:b/>
          <w:bCs/>
        </w:rPr>
        <w:t>内容数据湖的内容处理能力</w:t>
      </w:r>
    </w:p>
    <w:p>
      <w:pPr>
        <w:spacing w:after="156"/>
        <w:ind w:firstLine="440"/>
      </w:pPr>
      <w:r>
        <w:t>AnyShare针对非结构化数据的内容级处理能力包括三部分：</w:t>
      </w:r>
    </w:p>
    <w:p>
      <w:pPr>
        <w:pStyle w:val="47"/>
        <w:numPr>
          <w:ilvl w:val="0"/>
          <w:numId w:val="42"/>
        </w:numPr>
        <w:spacing w:after="156"/>
        <w:ind w:firstLineChars="0"/>
      </w:pPr>
      <w:r>
        <w:rPr>
          <w:rFonts w:hint="eastAsia"/>
        </w:rPr>
        <w:t>非结构化数据对象的存储及管理能力</w:t>
      </w:r>
    </w:p>
    <w:p>
      <w:pPr>
        <w:pStyle w:val="47"/>
        <w:numPr>
          <w:ilvl w:val="0"/>
          <w:numId w:val="42"/>
        </w:numPr>
        <w:spacing w:after="156"/>
        <w:ind w:firstLineChars="0"/>
      </w:pPr>
      <w:r>
        <w:rPr>
          <w:rFonts w:hint="eastAsia"/>
        </w:rPr>
        <w:t>描述非结构化数据的元数据的存储及管理能力，包括编目、标签、摘要</w:t>
      </w:r>
    </w:p>
    <w:p>
      <w:pPr>
        <w:pStyle w:val="47"/>
        <w:numPr>
          <w:ilvl w:val="0"/>
          <w:numId w:val="42"/>
        </w:numPr>
        <w:spacing w:after="156"/>
        <w:ind w:firstLineChars="0"/>
      </w:pPr>
      <w:r>
        <w:rPr>
          <w:rFonts w:hint="eastAsia"/>
        </w:rPr>
        <w:t>索引非结构化数据对象的存储及搜索能力</w:t>
      </w:r>
    </w:p>
    <w:p>
      <w:pPr>
        <w:pStyle w:val="47"/>
        <w:numPr>
          <w:ilvl w:val="0"/>
          <w:numId w:val="41"/>
        </w:numPr>
        <w:spacing w:after="156"/>
        <w:ind w:firstLineChars="0"/>
        <w:rPr>
          <w:b/>
          <w:bCs/>
        </w:rPr>
      </w:pPr>
      <w:r>
        <w:rPr>
          <w:rFonts w:hint="eastAsia"/>
          <w:b/>
          <w:bCs/>
        </w:rPr>
        <w:t>内容数据湖的体系架构</w:t>
      </w:r>
    </w:p>
    <w:p>
      <w:pPr>
        <w:spacing w:after="156"/>
        <w:ind w:left="440" w:firstLine="0" w:firstLineChars="0"/>
      </w:pPr>
      <w:r>
        <w:t>AnyShare 内容数据湖的体系架构是由三部分组成：</w:t>
      </w:r>
    </w:p>
    <w:p>
      <w:pPr>
        <w:pStyle w:val="47"/>
        <w:numPr>
          <w:ilvl w:val="0"/>
          <w:numId w:val="43"/>
        </w:numPr>
        <w:spacing w:after="156"/>
        <w:ind w:firstLineChars="0"/>
      </w:pPr>
      <w:r>
        <w:t>对象存储池：是对象存储集群，用于存储和管理非结构化数据对象，包括AnyShare自带的ECeph、ESwift，以及IAAS云平台提供的各种对象存储系统，支持范围包括华为云、腾讯云、阿里云、紫光云、Azure、AWS、金山云等。</w:t>
      </w:r>
    </w:p>
    <w:p>
      <w:pPr>
        <w:pStyle w:val="47"/>
        <w:numPr>
          <w:ilvl w:val="0"/>
          <w:numId w:val="43"/>
        </w:numPr>
        <w:spacing w:after="156"/>
        <w:ind w:firstLineChars="0"/>
      </w:pPr>
      <w:r>
        <w:t>元数据池：用于存储元数据，包括编目、标签、摘要，该元数据池是由MongoDB数据库集群组成。</w:t>
      </w:r>
    </w:p>
    <w:p>
      <w:pPr>
        <w:pStyle w:val="47"/>
        <w:numPr>
          <w:ilvl w:val="0"/>
          <w:numId w:val="43"/>
        </w:numPr>
        <w:spacing w:after="156"/>
        <w:ind w:firstLineChars="0"/>
      </w:pPr>
      <w:r>
        <w:t>索引数据池：用于存储索引数据，用于全文搜索，该索引数据池是由ES集群组成。</w:t>
      </w:r>
    </w:p>
    <w:p>
      <w:pPr>
        <w:pStyle w:val="47"/>
        <w:numPr>
          <w:ilvl w:val="0"/>
          <w:numId w:val="41"/>
        </w:numPr>
        <w:spacing w:after="156"/>
        <w:ind w:firstLineChars="0"/>
        <w:rPr>
          <w:b/>
          <w:bCs/>
        </w:rPr>
      </w:pPr>
      <w:r>
        <w:rPr>
          <w:rFonts w:hint="eastAsia"/>
          <w:b/>
          <w:bCs/>
        </w:rPr>
        <w:t>该体系架构的优势</w:t>
      </w:r>
    </w:p>
    <w:p>
      <w:pPr>
        <w:pStyle w:val="47"/>
        <w:numPr>
          <w:ilvl w:val="0"/>
          <w:numId w:val="44"/>
        </w:numPr>
        <w:spacing w:after="156"/>
        <w:ind w:firstLineChars="0"/>
      </w:pPr>
      <w:r>
        <w:rPr>
          <w:rFonts w:hint="eastAsia"/>
        </w:rPr>
        <w:t>统一内容管理：汇聚文档数据、元数据、索引数据，可管理、可检索、可复用的内容数据管理。</w:t>
      </w:r>
    </w:p>
    <w:p>
      <w:pPr>
        <w:pStyle w:val="47"/>
        <w:numPr>
          <w:ilvl w:val="0"/>
          <w:numId w:val="44"/>
        </w:numPr>
        <w:spacing w:after="156"/>
        <w:ind w:firstLineChars="0"/>
      </w:pPr>
      <w:r>
        <w:t>易于横向扩展：对象存储、元数据、索引均采用 Scale-out 全集群架构，支持多云环境对象存储集群，无单点瓶颈。</w:t>
      </w:r>
    </w:p>
    <w:p>
      <w:pPr>
        <w:pStyle w:val="47"/>
        <w:numPr>
          <w:ilvl w:val="0"/>
          <w:numId w:val="44"/>
        </w:numPr>
        <w:spacing w:after="156"/>
        <w:ind w:firstLineChars="0"/>
      </w:pPr>
      <w:r>
        <w:t>海量处理能力：可支持 EB 级的海量非结构化数据和元数据处理，高达 99.999% 的可靠性。</w:t>
      </w:r>
    </w:p>
    <w:p>
      <w:pPr>
        <w:pStyle w:val="47"/>
        <w:numPr>
          <w:ilvl w:val="0"/>
          <w:numId w:val="41"/>
        </w:numPr>
        <w:spacing w:after="156"/>
        <w:ind w:firstLineChars="0"/>
        <w:rPr>
          <w:b/>
          <w:bCs/>
        </w:rPr>
      </w:pPr>
      <w:r>
        <w:rPr>
          <w:rFonts w:hint="eastAsia"/>
          <w:b/>
          <w:bCs/>
        </w:rPr>
        <w:t>内容数据湖的分析架构</w:t>
      </w:r>
    </w:p>
    <w:p>
      <w:pPr>
        <w:spacing w:after="156"/>
        <w:ind w:firstLine="440"/>
      </w:pPr>
      <w:r>
        <w:t>AnyShare 内容数据源采用即时分析架构（Analysis-on-the-Fly），该分析架构将每一个上传的非结构化数据对象的事件保存在消息队列中，由内容分析引擎异步实时分析新上传的对象。内容分析引擎部署在内容分析及检索服务当中，采用微服务架构，可根据处理的对象数据量进行伸缩和扩展，从而确保了强大的分析能力。</w:t>
      </w:r>
    </w:p>
    <w:p>
      <w:pPr>
        <w:pStyle w:val="38"/>
      </w:pPr>
      <w:r>
        <w:drawing>
          <wp:inline distT="0" distB="0" distL="0" distR="0">
            <wp:extent cx="4498975" cy="2725420"/>
            <wp:effectExtent l="19050" t="19050" r="15875" b="177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498975" cy="2725420"/>
                    </a:xfrm>
                    <a:prstGeom prst="rect">
                      <a:avLst/>
                    </a:prstGeom>
                    <a:noFill/>
                    <a:ln w="3175">
                      <a:solidFill>
                        <a:schemeClr val="tx1"/>
                      </a:solidFill>
                    </a:ln>
                  </pic:spPr>
                </pic:pic>
              </a:graphicData>
            </a:graphic>
          </wp:inline>
        </w:drawing>
      </w:r>
    </w:p>
    <w:p>
      <w:pPr>
        <w:pStyle w:val="39"/>
      </w:pPr>
      <w:r>
        <w:rPr>
          <w:rFonts w:hint="eastAsia"/>
        </w:rPr>
        <w:t>内容数据湖的分析架构</w:t>
      </w:r>
    </w:p>
    <w:p>
      <w:pPr>
        <w:spacing w:after="156"/>
        <w:ind w:firstLine="440"/>
      </w:pPr>
      <w:r>
        <w:rPr>
          <w:rFonts w:hint="eastAsia"/>
        </w:rPr>
        <w:t>内容分析引擎采用One-Pass技术，只需要对对象分析一次，以实现高效的分析处理能力。</w:t>
      </w:r>
    </w:p>
    <w:p>
      <w:pPr>
        <w:pStyle w:val="47"/>
        <w:numPr>
          <w:ilvl w:val="0"/>
          <w:numId w:val="41"/>
        </w:numPr>
        <w:spacing w:after="156"/>
        <w:ind w:firstLineChars="0"/>
        <w:rPr>
          <w:b/>
          <w:bCs/>
        </w:rPr>
      </w:pPr>
      <w:r>
        <w:rPr>
          <w:rFonts w:hint="eastAsia"/>
          <w:b/>
          <w:bCs/>
        </w:rPr>
        <w:t>分析范围</w:t>
      </w:r>
    </w:p>
    <w:p>
      <w:pPr>
        <w:pStyle w:val="47"/>
        <w:numPr>
          <w:ilvl w:val="0"/>
          <w:numId w:val="45"/>
        </w:numPr>
        <w:spacing w:after="156"/>
        <w:ind w:firstLineChars="0"/>
      </w:pPr>
      <w:r>
        <w:rPr>
          <w:rFonts w:hint="eastAsia"/>
        </w:rPr>
        <w:t>提取全文检索的索引信息</w:t>
      </w:r>
    </w:p>
    <w:p>
      <w:pPr>
        <w:pStyle w:val="47"/>
        <w:numPr>
          <w:ilvl w:val="0"/>
          <w:numId w:val="45"/>
        </w:numPr>
        <w:spacing w:after="156"/>
        <w:ind w:firstLineChars="0"/>
      </w:pPr>
      <w:r>
        <w:rPr>
          <w:rFonts w:hint="eastAsia"/>
        </w:rPr>
        <w:t>提取标签</w:t>
      </w:r>
    </w:p>
    <w:p>
      <w:pPr>
        <w:pStyle w:val="47"/>
        <w:numPr>
          <w:ilvl w:val="0"/>
          <w:numId w:val="45"/>
        </w:numPr>
        <w:spacing w:after="156"/>
        <w:ind w:firstLineChars="0"/>
      </w:pPr>
      <w:r>
        <w:rPr>
          <w:rFonts w:hint="eastAsia"/>
        </w:rPr>
        <w:t>提取摘要</w:t>
      </w:r>
    </w:p>
    <w:p>
      <w:pPr>
        <w:pStyle w:val="47"/>
        <w:numPr>
          <w:ilvl w:val="0"/>
          <w:numId w:val="45"/>
        </w:numPr>
        <w:spacing w:after="156"/>
        <w:ind w:firstLineChars="0"/>
      </w:pPr>
      <w:r>
        <w:rPr>
          <w:rFonts w:hint="eastAsia"/>
        </w:rPr>
        <w:t>提取非法内容</w:t>
      </w:r>
    </w:p>
    <w:p>
      <w:pPr>
        <w:pStyle w:val="47"/>
        <w:numPr>
          <w:ilvl w:val="0"/>
          <w:numId w:val="41"/>
        </w:numPr>
        <w:spacing w:after="156"/>
        <w:ind w:firstLineChars="0"/>
        <w:rPr>
          <w:b/>
          <w:bCs/>
        </w:rPr>
      </w:pPr>
      <w:r>
        <w:rPr>
          <w:rFonts w:hint="eastAsia"/>
          <w:b/>
          <w:bCs/>
        </w:rPr>
        <w:t>该体系架构优势</w:t>
      </w:r>
    </w:p>
    <w:p>
      <w:pPr>
        <w:pStyle w:val="47"/>
        <w:numPr>
          <w:ilvl w:val="0"/>
          <w:numId w:val="46"/>
        </w:numPr>
        <w:spacing w:after="156"/>
        <w:ind w:firstLineChars="0"/>
      </w:pPr>
      <w:r>
        <w:rPr>
          <w:rFonts w:hint="eastAsia"/>
        </w:rPr>
        <w:t>分析时间节省：在对象上传时，通过消息队列，异步完成内容分析，减少同步处理的等待时间；内置自然语言处理引擎，实现文档摘要、自动标签、内容分词索引。</w:t>
      </w:r>
    </w:p>
    <w:p>
      <w:pPr>
        <w:pStyle w:val="47"/>
        <w:numPr>
          <w:ilvl w:val="0"/>
          <w:numId w:val="46"/>
        </w:numPr>
        <w:spacing w:after="156"/>
        <w:ind w:firstLineChars="0"/>
      </w:pPr>
      <w:r>
        <w:t>分析效率提升：在内容分析时即完成敏感内容、非法内容识别；单引擎 One-Pass 技术，只需要读一次对象，既可完成全部内容分析和处理。</w:t>
      </w:r>
    </w:p>
    <w:p>
      <w:pPr>
        <w:pStyle w:val="47"/>
        <w:numPr>
          <w:ilvl w:val="0"/>
          <w:numId w:val="46"/>
        </w:numPr>
        <w:spacing w:after="156"/>
        <w:ind w:firstLineChars="0"/>
      </w:pPr>
      <w:r>
        <w:rPr>
          <w:rFonts w:hint="eastAsia"/>
        </w:rPr>
        <w:t>高性能保障：依据实际处理性能弹性分析，面临分析高峰期不会造成服务瘫痪。</w:t>
      </w:r>
    </w:p>
    <w:p>
      <w:pPr>
        <w:pStyle w:val="3"/>
        <w:spacing w:after="156"/>
      </w:pPr>
      <w:bookmarkStart w:id="36" w:name="_Toc66288829"/>
      <w:r>
        <w:rPr>
          <w:rFonts w:hint="eastAsia"/>
        </w:rPr>
        <w:t>云原生架构</w:t>
      </w:r>
      <w:bookmarkEnd w:id="36"/>
    </w:p>
    <w:p>
      <w:pPr>
        <w:spacing w:after="156"/>
        <w:ind w:firstLine="440"/>
      </w:pPr>
      <w:r>
        <w:t>AnyShare Family 7 为了应对复杂环境及海量用户访问，基于云原生的理念来设计架构，主要基于微服务架构、容器技术等云原生技术来实现。</w:t>
      </w:r>
    </w:p>
    <w:p>
      <w:pPr>
        <w:spacing w:after="156"/>
        <w:ind w:firstLine="440"/>
      </w:pPr>
      <w:r>
        <w:rPr>
          <w:rFonts w:hint="eastAsia"/>
        </w:rPr>
        <w:t>从设计上，将产品分解为服务的集合，将服务设计为两层：有状态的存储集群和无状态的服务集群。在有状态的存储集群设计上，通过抽象不同的技术特性来提供相应的服务，如关系数据库、对象存储等；在无状态的服务集群设计上，采用服务模块化和微服务架构，基于容器化部署；另外对于微服务和容器化的支撑，AnyShare设计基于容器云，包括容器服务、容器仓库等。下面为AnyShare Family 7云原生架构的详细解读，以及在可移植性、可扩展性(Scalability)、可靠性(Reliability)上的技术原理和优势。</w:t>
      </w:r>
    </w:p>
    <w:p>
      <w:pPr>
        <w:pStyle w:val="28"/>
        <w:spacing w:after="156"/>
      </w:pPr>
      <w:bookmarkStart w:id="37" w:name="_Toc66288830"/>
      <w:r>
        <w:t>AnyShare云原生系统架构</w:t>
      </w:r>
      <w:bookmarkEnd w:id="37"/>
    </w:p>
    <w:p>
      <w:pPr>
        <w:pStyle w:val="38"/>
      </w:pPr>
      <w:r>
        <w:drawing>
          <wp:inline distT="0" distB="0" distL="0" distR="0">
            <wp:extent cx="4889500" cy="2566670"/>
            <wp:effectExtent l="19050" t="19050" r="25400" b="2413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889500" cy="2566670"/>
                    </a:xfrm>
                    <a:prstGeom prst="rect">
                      <a:avLst/>
                    </a:prstGeom>
                    <a:noFill/>
                    <a:ln w="3175">
                      <a:solidFill>
                        <a:schemeClr val="tx1"/>
                      </a:solidFill>
                    </a:ln>
                  </pic:spPr>
                </pic:pic>
              </a:graphicData>
            </a:graphic>
          </wp:inline>
        </w:drawing>
      </w:r>
    </w:p>
    <w:p>
      <w:pPr>
        <w:pStyle w:val="39"/>
      </w:pPr>
      <w:r>
        <w:t>AnyShare Family 7 系统架构</w:t>
      </w:r>
    </w:p>
    <w:p>
      <w:pPr>
        <w:spacing w:after="156"/>
        <w:ind w:firstLine="440"/>
      </w:pPr>
      <w:r>
        <w:t>AnyShare智能内容云，所有的服务都是集群化的，基于业务划分不同的服务模块，这些服务能够独立部署和扩展，如管理控制台、内容分析及检索服务、元数据服务、文档集服务、实时杀毒服务。通过容器和存储集群来实现基础设施中立，能够运行在自建物理服务器集群、基于虚拟化的私有云、公有云和专有云等不同场景的环境下。</w:t>
      </w:r>
    </w:p>
    <w:p>
      <w:pPr>
        <w:spacing w:after="156"/>
        <w:ind w:firstLine="440"/>
        <w:rPr>
          <w:b/>
          <w:bCs/>
        </w:rPr>
      </w:pPr>
      <w:r>
        <w:rPr>
          <w:rFonts w:hint="eastAsia"/>
          <w:b/>
          <w:bCs/>
        </w:rPr>
        <w:t>在基于业务进行系统拆分之后，服务是如何实现的？</w:t>
      </w:r>
    </w:p>
    <w:p>
      <w:pPr>
        <w:spacing w:after="156"/>
        <w:ind w:firstLine="440"/>
      </w:pPr>
      <w:r>
        <w:t>AnyShare基于云原生的设计思路，将业务与技术解耦，将技术组件或者中间件下沉到基础设施服务，在私有部署的场景中通过统一的基础设施服务来实现，在云环境中通过云基础设施服务来实现。这里，我们将有状态服务，基于存储特性也下沉到基础设施的存储服务：</w:t>
      </w:r>
    </w:p>
    <w:p>
      <w:pPr>
        <w:pStyle w:val="47"/>
        <w:numPr>
          <w:ilvl w:val="0"/>
          <w:numId w:val="41"/>
        </w:numPr>
        <w:spacing w:after="156"/>
        <w:ind w:firstLineChars="0"/>
      </w:pPr>
      <w:r>
        <w:t>AnyShare在实现服务时，关注点分离；服务关注业务、使用基础设施，基础设施关注技术、为服务提供技术支撑。对于服务来说，将基础设施看作后端资源，通过配置化来引用。基础设施包括容器云和存储服务集群。</w:t>
      </w:r>
    </w:p>
    <w:p>
      <w:pPr>
        <w:pStyle w:val="47"/>
        <w:numPr>
          <w:ilvl w:val="0"/>
          <w:numId w:val="41"/>
        </w:numPr>
        <w:spacing w:after="156"/>
        <w:ind w:firstLineChars="0"/>
      </w:pPr>
      <w:r>
        <w:rPr>
          <w:rFonts w:hint="eastAsia"/>
        </w:rPr>
        <w:t>标准化服务，通过容器和云原生设计原则来标准化服务及其微服务的实现。</w:t>
      </w:r>
    </w:p>
    <w:p>
      <w:pPr>
        <w:spacing w:after="156"/>
        <w:ind w:firstLine="440"/>
      </w:pPr>
      <w:r>
        <w:t>AnyShare Family 7中将服务拆分成微服务，微服务通过容器化部署，基于容器技术实现基础设施中立；通过无状态化的微服务和负载均衡实现可扩展性和可靠性；通过标准化的容器镜像和容器编排机制简化部署、提升运维效率，降低维护成本。</w:t>
      </w:r>
    </w:p>
    <w:p>
      <w:pPr>
        <w:pStyle w:val="28"/>
        <w:spacing w:after="156"/>
      </w:pPr>
      <w:bookmarkStart w:id="38" w:name="_Toc66288831"/>
      <w:r>
        <w:rPr>
          <w:rFonts w:hint="eastAsia"/>
        </w:rPr>
        <w:t>云原生架构的可移植性</w:t>
      </w:r>
      <w:bookmarkEnd w:id="38"/>
    </w:p>
    <w:p>
      <w:pPr>
        <w:spacing w:after="156"/>
        <w:ind w:firstLine="440"/>
      </w:pPr>
      <w:r>
        <w:rPr>
          <w:rFonts w:hint="eastAsia"/>
        </w:rPr>
        <w:t>为了应对多种平台和各种云基础设施的支持。AnyShare Family 7 的服务集群基于容器，所有交付物都基于容器镜像，这是一个自描述的交付物，将所依赖的环境配置化、版本化。通过容器镜像来标准化服务交付物，无论底层操作系统是什么发行版和版本，只要它支持容器服务，在服务集群这块不需要做任何研发层面的变更就能够支持。</w:t>
      </w:r>
    </w:p>
    <w:p>
      <w:pPr>
        <w:spacing w:after="156"/>
        <w:ind w:firstLine="440"/>
      </w:pPr>
      <w:r>
        <w:rPr>
          <w:rFonts w:hint="eastAsia"/>
        </w:rPr>
        <w:t>另外在多云的支持上，基于容器，能够很容易的兼容多种云平台。目前各云平台，都有通过了CNCF一致性认证的Kubernetes服务，保证了这些服务在实现和接口上能够保持一致，在这些服务上产品都能够无缝平滑的迁移，具体的服务如下图：</w:t>
      </w:r>
    </w:p>
    <w:p>
      <w:pPr>
        <w:pStyle w:val="38"/>
      </w:pPr>
      <w:r>
        <w:drawing>
          <wp:inline distT="0" distB="0" distL="0" distR="0">
            <wp:extent cx="3686175" cy="2573655"/>
            <wp:effectExtent l="19050" t="19050" r="9525" b="17145"/>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39" cstate="print">
                      <a:extLst>
                        <a:ext uri="{28A0092B-C50C-407E-A947-70E740481C1C}">
                          <a14:useLocalDpi xmlns:a14="http://schemas.microsoft.com/office/drawing/2010/main" val="0"/>
                        </a:ext>
                      </a:extLst>
                    </a:blip>
                    <a:srcRect b="47059"/>
                    <a:stretch>
                      <a:fillRect/>
                    </a:stretch>
                  </pic:blipFill>
                  <pic:spPr>
                    <a:xfrm>
                      <a:off x="0" y="0"/>
                      <a:ext cx="3718189" cy="2596226"/>
                    </a:xfrm>
                    <a:prstGeom prst="rect">
                      <a:avLst/>
                    </a:prstGeom>
                    <a:ln w="3175">
                      <a:solidFill>
                        <a:schemeClr val="tx1"/>
                      </a:solidFill>
                    </a:ln>
                  </pic:spPr>
                </pic:pic>
              </a:graphicData>
            </a:graphic>
          </wp:inline>
        </w:drawing>
      </w:r>
    </w:p>
    <w:p>
      <w:pPr>
        <w:pStyle w:val="39"/>
      </w:pPr>
      <w:r>
        <w:t>通过CNCF一致性认证的平台（2020-02）-1</w:t>
      </w:r>
    </w:p>
    <w:p>
      <w:pPr>
        <w:pStyle w:val="38"/>
      </w:pPr>
      <w:r>
        <w:drawing>
          <wp:inline distT="0" distB="0" distL="0" distR="0">
            <wp:extent cx="3714750" cy="1960245"/>
            <wp:effectExtent l="19050" t="19050" r="19050" b="20955"/>
            <wp:docPr id="1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3"/>
                    <pic:cNvPicPr>
                      <a:picLocks noChangeAspect="1"/>
                    </pic:cNvPicPr>
                  </pic:nvPicPr>
                  <pic:blipFill>
                    <a:blip r:embed="rId39" cstate="print">
                      <a:extLst>
                        <a:ext uri="{28A0092B-C50C-407E-A947-70E740481C1C}">
                          <a14:useLocalDpi xmlns:a14="http://schemas.microsoft.com/office/drawing/2010/main" val="0"/>
                        </a:ext>
                      </a:extLst>
                    </a:blip>
                    <a:srcRect t="59991"/>
                    <a:stretch>
                      <a:fillRect/>
                    </a:stretch>
                  </pic:blipFill>
                  <pic:spPr>
                    <a:xfrm>
                      <a:off x="0" y="0"/>
                      <a:ext cx="3757092" cy="1982558"/>
                    </a:xfrm>
                    <a:prstGeom prst="rect">
                      <a:avLst/>
                    </a:prstGeom>
                    <a:ln w="3175">
                      <a:solidFill>
                        <a:schemeClr val="tx1"/>
                      </a:solidFill>
                    </a:ln>
                  </pic:spPr>
                </pic:pic>
              </a:graphicData>
            </a:graphic>
          </wp:inline>
        </w:drawing>
      </w:r>
    </w:p>
    <w:p>
      <w:pPr>
        <w:pStyle w:val="39"/>
      </w:pPr>
      <w:r>
        <w:t>通过CNCF一致性认证的平台（2020-02）-2</w:t>
      </w:r>
    </w:p>
    <w:p>
      <w:pPr>
        <w:spacing w:after="156"/>
        <w:ind w:firstLine="440"/>
      </w:pPr>
      <w:r>
        <w:rPr>
          <w:rFonts w:hint="eastAsia"/>
        </w:rPr>
        <w:t>当然在可移植性这块，还有存储集群的可移植性。我们会在另外的技术白皮书中展开介绍。</w:t>
      </w:r>
    </w:p>
    <w:p>
      <w:pPr>
        <w:pStyle w:val="28"/>
        <w:spacing w:after="156"/>
      </w:pPr>
      <w:bookmarkStart w:id="39" w:name="_Toc66288832"/>
      <w:r>
        <w:rPr>
          <w:rFonts w:hint="eastAsia"/>
        </w:rPr>
        <w:t>云原生架构的可扩展性</w:t>
      </w:r>
      <w:bookmarkEnd w:id="39"/>
    </w:p>
    <w:p>
      <w:pPr>
        <w:spacing w:after="156"/>
        <w:ind w:firstLine="440"/>
      </w:pPr>
      <w:r>
        <w:rPr>
          <w:rFonts w:hint="eastAsia"/>
        </w:rPr>
        <w:t>面对海量用户访问的场景，AnyShare Family 7服务集群以及支撑服务集群的容器云在可扩展性这块的实现和优势很多。由于AnyShare Family 7 的服务集群使用云原生同样的技术和设计，从管理控制台服务为例来分析。在无状态应用服务可扩展性这块，分为两个维度来实现，即物理资源的横向扩展和服务资源的横向扩展，这两个维度的扩展是松耦合的。</w:t>
      </w:r>
    </w:p>
    <w:p>
      <w:pPr>
        <w:spacing w:after="156"/>
        <w:ind w:firstLine="440"/>
      </w:pPr>
      <w:r>
        <w:t>AnyShare基于容器云将物理资源池化，所以对于物理资源的扩展实际上是容器云的扩展。对于服务来说，只需要关注CPU、内存等的需求和能力。</w:t>
      </w:r>
    </w:p>
    <w:p>
      <w:pPr>
        <w:spacing w:after="156"/>
        <w:ind w:firstLine="440"/>
      </w:pPr>
      <w:r>
        <w:rPr>
          <w:rFonts w:hint="eastAsia"/>
        </w:rPr>
        <w:t>当业务压力增加的时候，AnyShare可以通过系统监控预判资源池需要扩展，可以提前做好扩展工作。在物理资源扩展这块，AnyShare部署好新的服务器之后，可以通过容器云相关服务的部署工具，如容器服务和负载均衡的部署工具，一键自动化扩展容器服务集群和负载均衡集群。</w:t>
      </w:r>
    </w:p>
    <w:p>
      <w:pPr>
        <w:spacing w:after="156"/>
        <w:ind w:firstLine="440"/>
      </w:pPr>
      <w:r>
        <w:rPr>
          <w:rFonts w:hint="eastAsia"/>
        </w:rPr>
        <w:t>当业务压力增加的时候，需要对于服务进行资源扩展。服务资源的扩展，可以通过配置微服务的容器副本数来实现，只需要通过声明式的配置变更，将管理控制台的微服务的副本数由1修改为2，即可实现管理控制台服务的资源扩展。</w:t>
      </w:r>
    </w:p>
    <w:p>
      <w:pPr>
        <w:spacing w:after="156"/>
        <w:ind w:firstLine="440"/>
      </w:pPr>
      <w:r>
        <w:rPr>
          <w:rFonts w:hint="eastAsia"/>
        </w:rPr>
        <w:t>当业务压力降低的时候，服务不需要这么多资源，可以对于服务进行资源释放，同样是通过配置微服务的容器副本数来实现，只需要通过声明式的配置变更，将管理控制台的微服务的副本数由2修改为1，即可实现管理控制台服务的资源释放，留出资源给其他服务。未来AnyShare还会实现自动扩展。</w:t>
      </w:r>
    </w:p>
    <w:p>
      <w:pPr>
        <w:pStyle w:val="47"/>
        <w:numPr>
          <w:ilvl w:val="0"/>
          <w:numId w:val="41"/>
        </w:numPr>
        <w:spacing w:after="156"/>
        <w:ind w:firstLineChars="0"/>
        <w:rPr>
          <w:b/>
          <w:bCs/>
        </w:rPr>
      </w:pPr>
      <w:r>
        <w:rPr>
          <w:rFonts w:hint="eastAsia"/>
          <w:b/>
          <w:bCs/>
        </w:rPr>
        <w:t>在上面可扩展性设计和实现中，主要有以下三个关键点：</w:t>
      </w:r>
    </w:p>
    <w:p>
      <w:pPr>
        <w:pStyle w:val="47"/>
        <w:numPr>
          <w:ilvl w:val="0"/>
          <w:numId w:val="47"/>
        </w:numPr>
        <w:spacing w:after="156"/>
        <w:ind w:firstLineChars="0"/>
      </w:pPr>
      <w:r>
        <w:rPr>
          <w:rFonts w:hint="eastAsia"/>
        </w:rPr>
        <w:t>资源的量化与隔离</w:t>
      </w:r>
    </w:p>
    <w:p>
      <w:pPr>
        <w:pStyle w:val="47"/>
        <w:numPr>
          <w:ilvl w:val="0"/>
          <w:numId w:val="47"/>
        </w:numPr>
        <w:spacing w:after="156"/>
        <w:ind w:firstLineChars="0"/>
      </w:pPr>
      <w:r>
        <w:rPr>
          <w:rFonts w:hint="eastAsia"/>
        </w:rPr>
        <w:t>微服务在设计和实现的时候，无状态化</w:t>
      </w:r>
    </w:p>
    <w:p>
      <w:pPr>
        <w:pStyle w:val="47"/>
        <w:numPr>
          <w:ilvl w:val="0"/>
          <w:numId w:val="47"/>
        </w:numPr>
        <w:spacing w:after="156"/>
        <w:ind w:firstLineChars="0"/>
      </w:pPr>
      <w:r>
        <w:rPr>
          <w:rFonts w:hint="eastAsia"/>
        </w:rPr>
        <w:t>负载均衡机制实现无状态服务副本扩展</w:t>
      </w:r>
    </w:p>
    <w:p>
      <w:pPr>
        <w:spacing w:after="156"/>
        <w:ind w:firstLine="440"/>
      </w:pPr>
      <w:r>
        <w:rPr>
          <w:rFonts w:hint="eastAsia"/>
        </w:rPr>
        <w:t>当业务压力增减（如用户数、请求数增减等），实际上转换过来是对于系统资源需求的增减。要能够应对业务变化，实现扩展，这里比较关键的一点，就是资源的量化与隔离，AnyShare通过容器技术来实现。容器技术的核心是通过约束和修改进程的动态表现，从而为其创造出一个“边界”。AnyShare使用的Docker容器引擎，通过Linux内核的cgroups技术来制造约束，使用cgroups技术，能够为容器进行进程资源的度量和配额限制；通过Linux内核的namespaces技术实现进程视图的修改，使用namespaces技术，能够为容器进行进程隔离和虚拟化内核资源的。</w:t>
      </w:r>
    </w:p>
    <w:p>
      <w:pPr>
        <w:spacing w:after="156"/>
        <w:ind w:firstLine="440"/>
      </w:pPr>
      <w:r>
        <w:rPr>
          <w:rFonts w:hint="eastAsia"/>
        </w:rPr>
        <w:t>另外，AnyShare在设计微服务的时候，会将处理业务的微服务无状态化，即将设计这些微服务的时候，将它们处理的过程数据全部存储到后端的存储服务（比如关系数据库、对象存储等）里面，不做微服务实例级别的缓存。为什么这么处理呢？因为如果对于一个用户或者业务请求的所有的信息都保存在一个微服务实例中，则从分发阶段，就必须将这个用户或者业务请求分发到这个微服务进程，否则无法对这个用户或者业务请求进行处理，然而当一个微服务实例压力很大的时候，根本无法扩容，新启动的微服务实例根本无法处理那些保存在原来微服务实例的用户或者业务的数据，不能分担压力。通过将微服务无状态化，状态保存到后端存储服务，当接收到新的请求的时候，很容易通过启动或者将请求分发到新的微服务实例来实现业务扩展。</w:t>
      </w:r>
    </w:p>
    <w:p>
      <w:pPr>
        <w:spacing w:after="156"/>
        <w:ind w:firstLine="440"/>
      </w:pPr>
      <w:r>
        <w:rPr>
          <w:rFonts w:hint="eastAsia"/>
        </w:rPr>
        <w:t>有了上面两个关键技术点，另外一个技术就是负载均衡。通过负载均衡器对外暴露服务的访问信息，通过负载均衡器选择每次请求处理的微服务实例。这样，对于外部服务或者用户请求来说，它面对的只是负载均衡器的地址，当需要扩容的时候，如上面图中的例子，在后端扩展微服务实例的数量，由负载均衡器来做动态选择以实现对于业务需求的支撑。</w:t>
      </w:r>
    </w:p>
    <w:p>
      <w:pPr>
        <w:pStyle w:val="28"/>
        <w:spacing w:after="156"/>
      </w:pPr>
      <w:bookmarkStart w:id="40" w:name="_Toc66288833"/>
      <w:r>
        <w:rPr>
          <w:rFonts w:hint="eastAsia"/>
        </w:rPr>
        <w:t>云原生架构的可靠性</w:t>
      </w:r>
      <w:bookmarkEnd w:id="40"/>
    </w:p>
    <w:p>
      <w:pPr>
        <w:spacing w:after="156"/>
        <w:ind w:firstLine="440"/>
      </w:pPr>
      <w:r>
        <w:rPr>
          <w:rFonts w:hint="eastAsia"/>
        </w:rPr>
        <w:t>还是以管理控制台服务为例。当管理控制台微服务的某些容器出现故障的时候，比如某个节点下线导致某些容器故障，容器云会自动检测并在其他可用的资源上恢复这些容器。具体过程如下图所示：</w:t>
      </w:r>
    </w:p>
    <w:p>
      <w:pPr>
        <w:pStyle w:val="38"/>
      </w:pPr>
      <w:r>
        <w:drawing>
          <wp:inline distT="0" distB="0" distL="0" distR="0">
            <wp:extent cx="6181725" cy="3072765"/>
            <wp:effectExtent l="19050" t="19050" r="28575" b="133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81725" cy="3072765"/>
                    </a:xfrm>
                    <a:prstGeom prst="rect">
                      <a:avLst/>
                    </a:prstGeom>
                    <a:noFill/>
                    <a:ln w="3175">
                      <a:solidFill>
                        <a:schemeClr val="tx1"/>
                      </a:solidFill>
                    </a:ln>
                  </pic:spPr>
                </pic:pic>
              </a:graphicData>
            </a:graphic>
          </wp:inline>
        </w:drawing>
      </w:r>
    </w:p>
    <w:p>
      <w:pPr>
        <w:pStyle w:val="39"/>
      </w:pPr>
      <w:r>
        <w:rPr>
          <w:rFonts w:hint="eastAsia"/>
        </w:rPr>
        <w:t>服务故障自愈</w:t>
      </w:r>
    </w:p>
    <w:p>
      <w:pPr>
        <w:spacing w:after="156"/>
        <w:ind w:firstLine="440"/>
      </w:pPr>
      <w:r>
        <w:rPr>
          <w:rFonts w:hint="eastAsia"/>
        </w:rPr>
        <w:t>容器云在实现故障自愈和可扩展性的技术原理是简单来讲这样的：在容器云内部，会把部署的微服务看作是一个对象，有一个控制器来监控对象的状态，并执行一个控制循环，来维护对象的期望最终状态。大致如下：</w:t>
      </w:r>
    </w:p>
    <w:p>
      <w:pPr>
        <w:spacing w:after="156"/>
        <w:ind w:firstLine="440"/>
      </w:pPr>
      <w:r>
        <w:t>for {</w:t>
      </w:r>
    </w:p>
    <w:p>
      <w:pPr>
        <w:spacing w:after="156"/>
        <w:ind w:firstLine="440"/>
      </w:pPr>
      <w:r>
        <w:rPr>
          <w:rFonts w:hint="eastAsia"/>
        </w:rPr>
        <w:t xml:space="preserve">  实际状态 := 获取集群中对象 X 的实际状态（Actual State）</w:t>
      </w:r>
    </w:p>
    <w:p>
      <w:pPr>
        <w:spacing w:after="156"/>
        <w:ind w:firstLine="440"/>
      </w:pPr>
      <w:r>
        <w:rPr>
          <w:rFonts w:hint="eastAsia"/>
        </w:rPr>
        <w:t xml:space="preserve">  期望状态 := 获取集群中对象 X 的期望状态（Desired State）</w:t>
      </w:r>
    </w:p>
    <w:p>
      <w:pPr>
        <w:spacing w:after="156"/>
        <w:ind w:firstLine="440"/>
      </w:pPr>
      <w:r>
        <w:t xml:space="preserve">  if 实际状态 == 期望状态{</w:t>
      </w:r>
    </w:p>
    <w:p>
      <w:pPr>
        <w:spacing w:after="156"/>
        <w:ind w:firstLine="440"/>
      </w:pPr>
      <w:r>
        <w:rPr>
          <w:rFonts w:hint="eastAsia"/>
        </w:rPr>
        <w:t xml:space="preserve">    什么都不做</w:t>
      </w:r>
    </w:p>
    <w:p>
      <w:pPr>
        <w:spacing w:after="156"/>
        <w:ind w:firstLine="440"/>
      </w:pPr>
      <w:r>
        <w:t xml:space="preserve">  } else {</w:t>
      </w:r>
    </w:p>
    <w:p>
      <w:pPr>
        <w:spacing w:after="156"/>
        <w:ind w:firstLine="440"/>
      </w:pPr>
      <w:r>
        <w:rPr>
          <w:rFonts w:hint="eastAsia"/>
        </w:rPr>
        <w:t xml:space="preserve">    执行编排动作，将实际状态调整为期望状态</w:t>
      </w:r>
    </w:p>
    <w:p>
      <w:pPr>
        <w:spacing w:after="156"/>
        <w:ind w:firstLine="440"/>
      </w:pPr>
      <w:r>
        <w:t xml:space="preserve">  }</w:t>
      </w:r>
    </w:p>
    <w:p>
      <w:pPr>
        <w:spacing w:after="156"/>
        <w:ind w:firstLine="440"/>
      </w:pPr>
      <w:r>
        <w:t>}</w:t>
      </w:r>
    </w:p>
    <w:p>
      <w:pPr>
        <w:spacing w:after="156"/>
        <w:ind w:firstLine="440"/>
      </w:pPr>
      <w:r>
        <w:rPr>
          <w:rFonts w:hint="eastAsia"/>
        </w:rPr>
        <w:t>在这个例子中，当容器云的控制器监控到管理控制台的微服务的某个容器出现故障的时候，即它与预期的「有两个容器副本」的状态不一致，就会执行编排动作，在容器云上通过配置再拉起一个新的容器起来，使整个集群中始终保持「有两个容器副本」。</w:t>
      </w:r>
    </w:p>
    <w:p>
      <w:pPr>
        <w:pStyle w:val="28"/>
        <w:spacing w:after="156"/>
      </w:pPr>
      <w:bookmarkStart w:id="41" w:name="_Toc66288834"/>
      <w:r>
        <w:rPr>
          <w:rFonts w:hint="eastAsia"/>
        </w:rPr>
        <w:t>云原生架构带来的价值和优势</w:t>
      </w:r>
      <w:bookmarkEnd w:id="41"/>
    </w:p>
    <w:p>
      <w:pPr>
        <w:pStyle w:val="47"/>
        <w:numPr>
          <w:ilvl w:val="0"/>
          <w:numId w:val="41"/>
        </w:numPr>
        <w:spacing w:after="156"/>
        <w:ind w:firstLineChars="0"/>
        <w:rPr>
          <w:b/>
          <w:bCs/>
        </w:rPr>
      </w:pPr>
      <w:r>
        <w:rPr>
          <w:rFonts w:hint="eastAsia"/>
          <w:b/>
          <w:bCs/>
        </w:rPr>
        <w:t>云原生架构带来的价值主要有：</w:t>
      </w:r>
    </w:p>
    <w:p>
      <w:pPr>
        <w:pStyle w:val="47"/>
        <w:numPr>
          <w:ilvl w:val="0"/>
          <w:numId w:val="48"/>
        </w:numPr>
        <w:spacing w:after="156"/>
        <w:ind w:firstLineChars="0"/>
      </w:pPr>
      <w:r>
        <w:t>提升 AnyShare 可移植性。通过云原生技术，比如容器，能够帮助AnyShare的产品实现平台中立。即能够比较方便的适应各种平台，提供广泛的平台兼容性、广泛支持各种云基础设施。</w:t>
      </w:r>
    </w:p>
    <w:p>
      <w:pPr>
        <w:pStyle w:val="47"/>
        <w:numPr>
          <w:ilvl w:val="0"/>
          <w:numId w:val="48"/>
        </w:numPr>
        <w:spacing w:after="156"/>
        <w:ind w:firstLineChars="0"/>
      </w:pPr>
      <w:r>
        <w:t>提升 AnyShare 可扩展性，客户能够按需采购，以及快速地、平滑地进行业务能力扩展。通过微服务架构，能够帮助AnyShare按需应对系统的增长（数据、流量、复杂性），能够适应不同规模并能够快速进行能力扩展。通过轻量级容器，能够使服务的启动和扩展效率比主机、虚拟机的更高，可以达到秒级。</w:t>
      </w:r>
    </w:p>
    <w:p>
      <w:pPr>
        <w:pStyle w:val="47"/>
        <w:numPr>
          <w:ilvl w:val="0"/>
          <w:numId w:val="48"/>
        </w:numPr>
        <w:spacing w:after="156"/>
        <w:ind w:firstLineChars="0"/>
      </w:pPr>
      <w:r>
        <w:t>提升 AnyShare 可靠性，降低运维风险。通过云基础设施的故障自愈，降低故障时间；通过「不可变基础设施」的理念，线上环境通过配置化和基准代码构建，使得线上环境能够易于恢复和重建。</w:t>
      </w:r>
    </w:p>
    <w:p>
      <w:pPr>
        <w:pStyle w:val="47"/>
        <w:numPr>
          <w:ilvl w:val="0"/>
          <w:numId w:val="48"/>
        </w:numPr>
        <w:spacing w:after="156"/>
        <w:ind w:firstLineChars="0"/>
      </w:pPr>
      <w:r>
        <w:rPr>
          <w:rFonts w:hint="eastAsia"/>
        </w:rPr>
        <w:t>降低运维</w:t>
      </w:r>
      <w:r>
        <w:t>/</w:t>
      </w:r>
      <w:r>
        <w:rPr>
          <w:rFonts w:hint="eastAsia"/>
        </w:rPr>
        <w:t>用户成本。通过轻量级的容器提升资源利用率，相比主机和虚拟化，能够降低更多不必要的资源消耗；通过微服务架构，能够按需对特定的服务进行扩展，避免资源浪费。</w:t>
      </w:r>
    </w:p>
    <w:p>
      <w:pPr>
        <w:pStyle w:val="49"/>
      </w:pPr>
      <w:r>
        <w:rPr>
          <w:rFonts w:hint="eastAsia"/>
        </w:rPr>
        <w:t>云原生架构的价值</w:t>
      </w:r>
    </w:p>
    <w:tbl>
      <w:tblPr>
        <w:tblStyle w:val="18"/>
        <w:tblW w:w="9639"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3"/>
        <w:gridCol w:w="3668"/>
        <w:gridCol w:w="4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blHeader/>
        </w:trPr>
        <w:tc>
          <w:tcPr>
            <w:tcW w:w="1293" w:type="dxa"/>
            <w:tcBorders>
              <w:top w:val="single" w:color="auto" w:sz="4" w:space="0"/>
              <w:left w:val="single" w:color="auto" w:sz="4" w:space="0"/>
              <w:bottom w:val="single" w:color="auto" w:sz="4" w:space="0"/>
              <w:right w:val="single" w:color="auto" w:sz="4" w:space="0"/>
            </w:tcBorders>
            <w:shd w:val="clear" w:color="auto" w:fill="D7DBE9"/>
            <w:vAlign w:val="center"/>
          </w:tcPr>
          <w:p>
            <w:pPr>
              <w:pStyle w:val="57"/>
              <w:rPr>
                <w:rFonts w:eastAsia="微软雅黑"/>
                <w:b/>
              </w:rPr>
            </w:pPr>
          </w:p>
        </w:tc>
        <w:tc>
          <w:tcPr>
            <w:tcW w:w="3668" w:type="dxa"/>
            <w:tcBorders>
              <w:top w:val="single" w:color="auto" w:sz="4" w:space="0"/>
              <w:left w:val="single" w:color="auto" w:sz="4" w:space="0"/>
              <w:bottom w:val="single" w:color="auto" w:sz="4" w:space="0"/>
              <w:right w:val="single" w:color="auto" w:sz="4" w:space="0"/>
            </w:tcBorders>
            <w:shd w:val="clear" w:color="auto" w:fill="D7DBE9"/>
            <w:vAlign w:val="center"/>
          </w:tcPr>
          <w:p>
            <w:pPr>
              <w:pStyle w:val="57"/>
              <w:rPr>
                <w:rFonts w:eastAsia="微软雅黑"/>
                <w:b/>
                <w:bCs/>
              </w:rPr>
            </w:pPr>
            <w:r>
              <w:rPr>
                <w:rFonts w:eastAsia="微软雅黑"/>
                <w:b/>
                <w:bCs/>
              </w:rPr>
              <w:t>AnyShare Family 7 云原生架构</w:t>
            </w:r>
          </w:p>
        </w:tc>
        <w:tc>
          <w:tcPr>
            <w:tcW w:w="4678" w:type="dxa"/>
            <w:tcBorders>
              <w:top w:val="single" w:color="auto" w:sz="4" w:space="0"/>
              <w:left w:val="single" w:color="auto" w:sz="4" w:space="0"/>
              <w:bottom w:val="single" w:color="auto" w:sz="4" w:space="0"/>
              <w:right w:val="single" w:color="auto" w:sz="4" w:space="0"/>
            </w:tcBorders>
            <w:shd w:val="clear" w:color="auto" w:fill="D7DBE9"/>
            <w:vAlign w:val="center"/>
          </w:tcPr>
          <w:p>
            <w:pPr>
              <w:pStyle w:val="57"/>
              <w:rPr>
                <w:rFonts w:eastAsia="微软雅黑"/>
                <w:b/>
              </w:rPr>
            </w:pPr>
            <w:r>
              <w:rPr>
                <w:rFonts w:eastAsia="微软雅黑"/>
                <w:b/>
              </w:rPr>
              <w:t>之前非云原生的产品架构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1293"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pStyle w:val="57"/>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可移植性</w:t>
            </w:r>
          </w:p>
        </w:tc>
        <w:tc>
          <w:tcPr>
            <w:tcW w:w="3668"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pStyle w:val="57"/>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平滑兼容各类操作系统</w:t>
            </w:r>
          </w:p>
          <w:p>
            <w:pPr>
              <w:pStyle w:val="57"/>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平滑兼容各云计算环境</w:t>
            </w:r>
          </w:p>
        </w:tc>
        <w:tc>
          <w:tcPr>
            <w:tcW w:w="4678"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pStyle w:val="57"/>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针对每一种操作系统都需要研发做兼容操作</w:t>
            </w:r>
          </w:p>
          <w:p>
            <w:pPr>
              <w:pStyle w:val="57"/>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针对每一种云，需要研发做兼容操作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trPr>
        <w:tc>
          <w:tcPr>
            <w:tcW w:w="1293"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pStyle w:val="57"/>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可扩展性</w:t>
            </w:r>
          </w:p>
        </w:tc>
        <w:tc>
          <w:tcPr>
            <w:tcW w:w="3668"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pStyle w:val="57"/>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服务独立扩展</w:t>
            </w:r>
          </w:p>
          <w:p>
            <w:pPr>
              <w:pStyle w:val="57"/>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服务细粒度资源按需扩展</w:t>
            </w:r>
          </w:p>
          <w:p>
            <w:pPr>
              <w:pStyle w:val="57"/>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伸缩效率秒级</w:t>
            </w:r>
          </w:p>
        </w:tc>
        <w:tc>
          <w:tcPr>
            <w:tcW w:w="4678"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pStyle w:val="57"/>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节点级扩展</w:t>
            </w:r>
          </w:p>
          <w:p>
            <w:pPr>
              <w:pStyle w:val="57"/>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扩展效率分钟级甚至小时级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trPr>
        <w:tc>
          <w:tcPr>
            <w:tcW w:w="1293"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pStyle w:val="57"/>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可靠性</w:t>
            </w:r>
          </w:p>
        </w:tc>
        <w:tc>
          <w:tcPr>
            <w:tcW w:w="3668"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pStyle w:val="57"/>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故障自愈</w:t>
            </w:r>
          </w:p>
          <w:p>
            <w:pPr>
              <w:pStyle w:val="57"/>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恢复效率秒级</w:t>
            </w:r>
          </w:p>
        </w:tc>
        <w:tc>
          <w:tcPr>
            <w:tcW w:w="4678"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pStyle w:val="57"/>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故障时，服务降级，人工干预恢复</w:t>
            </w:r>
          </w:p>
          <w:p>
            <w:pPr>
              <w:pStyle w:val="57"/>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恢复效率分钟级甚至小时级</w:t>
            </w:r>
          </w:p>
        </w:tc>
      </w:tr>
    </w:tbl>
    <w:p>
      <w:pPr>
        <w:spacing w:after="156"/>
        <w:ind w:firstLine="0" w:firstLineChars="0"/>
      </w:pPr>
    </w:p>
    <w:p>
      <w:pPr>
        <w:pStyle w:val="3"/>
        <w:spacing w:after="156"/>
      </w:pPr>
      <w:bookmarkStart w:id="42" w:name="_Toc66288835"/>
      <w:r>
        <w:rPr>
          <w:rFonts w:hint="eastAsia"/>
        </w:rPr>
        <w:t>内容总线</w:t>
      </w:r>
      <w:bookmarkEnd w:id="42"/>
    </w:p>
    <w:p>
      <w:pPr>
        <w:spacing w:after="156"/>
        <w:ind w:firstLine="440"/>
      </w:pPr>
      <w:r>
        <w:rPr>
          <w:rFonts w:hint="eastAsia"/>
        </w:rPr>
        <w:t>当内容与业务割裂的时候，会存在诸多的痛点，这也是为何需要企业内容管理平台进行业务系统整合的原因：</w:t>
      </w:r>
    </w:p>
    <w:p>
      <w:pPr>
        <w:pStyle w:val="47"/>
        <w:numPr>
          <w:ilvl w:val="0"/>
          <w:numId w:val="49"/>
        </w:numPr>
        <w:spacing w:after="156"/>
        <w:ind w:firstLineChars="0"/>
      </w:pPr>
      <w:r>
        <w:rPr>
          <w:rFonts w:hint="eastAsia"/>
          <w:b/>
          <w:bCs/>
        </w:rPr>
        <w:t>对于使用者：</w:t>
      </w:r>
      <w:r>
        <w:rPr>
          <w:rFonts w:hint="eastAsia"/>
        </w:rPr>
        <w:t>内容受困于孤立的应用中，无法适应组织发展需要和用户使用。</w:t>
      </w:r>
    </w:p>
    <w:p>
      <w:pPr>
        <w:pStyle w:val="47"/>
        <w:numPr>
          <w:ilvl w:val="0"/>
          <w:numId w:val="49"/>
        </w:numPr>
        <w:spacing w:after="156"/>
        <w:ind w:firstLineChars="0"/>
      </w:pPr>
      <w:r>
        <w:rPr>
          <w:rFonts w:hint="eastAsia"/>
          <w:b/>
          <w:bCs/>
        </w:rPr>
        <w:t>从使用者角度：</w:t>
      </w:r>
      <w:r>
        <w:rPr>
          <w:rFonts w:hint="eastAsia"/>
        </w:rPr>
        <w:t>内容在不同的应用系统间碎片化，无法实现跨平台的统一搜索的用户体验。</w:t>
      </w:r>
    </w:p>
    <w:p>
      <w:pPr>
        <w:pStyle w:val="47"/>
        <w:numPr>
          <w:ilvl w:val="0"/>
          <w:numId w:val="49"/>
        </w:numPr>
        <w:spacing w:after="156"/>
        <w:ind w:firstLineChars="0"/>
      </w:pPr>
      <w:r>
        <w:rPr>
          <w:rFonts w:hint="eastAsia"/>
          <w:b/>
          <w:bCs/>
        </w:rPr>
        <w:t>对于使用者：</w:t>
      </w:r>
      <w:r>
        <w:rPr>
          <w:rFonts w:hint="eastAsia"/>
        </w:rPr>
        <w:t>多个部门，大量用户及应用系统，类似的内容管理应用重复投资和开发。</w:t>
      </w:r>
    </w:p>
    <w:p>
      <w:pPr>
        <w:pStyle w:val="47"/>
        <w:numPr>
          <w:ilvl w:val="0"/>
          <w:numId w:val="49"/>
        </w:numPr>
        <w:spacing w:after="156"/>
        <w:ind w:firstLineChars="0"/>
      </w:pPr>
      <w:r>
        <w:rPr>
          <w:rFonts w:hint="eastAsia"/>
          <w:b/>
          <w:bCs/>
        </w:rPr>
        <w:t>从技术角度：</w:t>
      </w:r>
      <w:r>
        <w:rPr>
          <w:rFonts w:hint="eastAsia"/>
        </w:rPr>
        <w:t>非结构化数据量持续增长，对很多业务板块目前缺乏高可用内容平台对业务的性能支撑。</w:t>
      </w:r>
    </w:p>
    <w:p>
      <w:pPr>
        <w:pStyle w:val="47"/>
        <w:numPr>
          <w:ilvl w:val="0"/>
          <w:numId w:val="49"/>
        </w:numPr>
        <w:spacing w:after="156"/>
        <w:ind w:firstLineChars="0"/>
      </w:pPr>
      <w:r>
        <w:rPr>
          <w:rFonts w:hint="eastAsia"/>
          <w:b/>
          <w:bCs/>
        </w:rPr>
        <w:t>从成本角度：</w:t>
      </w:r>
      <w:r>
        <w:rPr>
          <w:rFonts w:hint="eastAsia"/>
        </w:rPr>
        <w:t>非结构化纸质文档的不断增长，缺乏电子影像化平台和流程。</w:t>
      </w:r>
    </w:p>
    <w:p>
      <w:pPr>
        <w:pStyle w:val="47"/>
        <w:numPr>
          <w:ilvl w:val="0"/>
          <w:numId w:val="49"/>
        </w:numPr>
        <w:spacing w:after="156"/>
        <w:ind w:firstLineChars="0"/>
      </w:pPr>
      <w:r>
        <w:rPr>
          <w:rFonts w:hint="eastAsia"/>
          <w:b/>
          <w:bCs/>
        </w:rPr>
        <w:t>从管理角度：</w:t>
      </w:r>
      <w:r>
        <w:rPr>
          <w:rFonts w:hint="eastAsia"/>
        </w:rPr>
        <w:t>业务系统和文档脱离，各自为政，权责不清系统间接口过于庞杂，缺乏集团标准化内容管理规范和权限体系。</w:t>
      </w:r>
    </w:p>
    <w:p>
      <w:pPr>
        <w:pStyle w:val="47"/>
        <w:numPr>
          <w:ilvl w:val="0"/>
          <w:numId w:val="49"/>
        </w:numPr>
        <w:spacing w:after="156"/>
        <w:ind w:firstLineChars="0"/>
      </w:pPr>
      <w:r>
        <w:rPr>
          <w:rFonts w:hint="eastAsia"/>
          <w:b/>
          <w:bCs/>
        </w:rPr>
        <w:t>从风险角度：</w:t>
      </w:r>
      <w:r>
        <w:rPr>
          <w:rFonts w:hint="eastAsia"/>
        </w:rPr>
        <w:t>缺乏内容安全分级，对核心机密内容管控。</w:t>
      </w:r>
    </w:p>
    <w:p>
      <w:pPr>
        <w:spacing w:after="156"/>
        <w:ind w:firstLine="440"/>
      </w:pPr>
      <w:r>
        <w:rPr>
          <w:rFonts w:hint="eastAsia"/>
        </w:rPr>
        <w:t>如果直接将存储系统、内容服务与业务系统进行整合，则会形成内容蜘蛛网，导致企业系统之间复杂度进一步提高，并且不利于企业架构的演进。</w:t>
      </w:r>
    </w:p>
    <w:p>
      <w:pPr>
        <w:spacing w:after="156"/>
        <w:ind w:firstLine="440"/>
      </w:pPr>
      <w:r>
        <w:rPr>
          <w:rFonts w:hint="eastAsia"/>
        </w:rPr>
        <w:t>内容总线正是用于集成来自于业务系统和桌面系统非结构化数据的集成架构。该集成架构提供一系列的内容总线API，以及内容集成开放框架，可将各业务系统的非结构化数据整合到AnyShare，并避免业务系统直接集成各种内容服务，从而避免内容蜘蛛网的形成。</w:t>
      </w:r>
    </w:p>
    <w:p>
      <w:pPr>
        <w:pStyle w:val="28"/>
        <w:spacing w:after="156"/>
      </w:pPr>
      <w:bookmarkStart w:id="43" w:name="_Toc66288836"/>
      <w:r>
        <w:rPr>
          <w:rFonts w:hint="eastAsia"/>
        </w:rPr>
        <w:t>内容总线总体架构</w:t>
      </w:r>
      <w:bookmarkEnd w:id="43"/>
    </w:p>
    <w:p>
      <w:pPr>
        <w:spacing w:after="156"/>
        <w:ind w:firstLine="440"/>
      </w:pPr>
      <w:r>
        <w:rPr>
          <w:rFonts w:hint="eastAsia"/>
        </w:rPr>
        <w:t>内容总线总体架构采用内容生产者和消费者模型，并由AnyShare的Alita引擎提供一系列的RESTful API，通过SharedLink提供统一的内容访问形式、促进数据流动，由文档集服务统一管理主副文档、汇集第三方内容服务的结果并提供给业务系统访问，建立内容集成开放框架、降低业务系统集成内容服务的复杂度。</w:t>
      </w:r>
    </w:p>
    <w:p>
      <w:pPr>
        <w:pStyle w:val="38"/>
      </w:pPr>
      <w:r>
        <w:drawing>
          <wp:inline distT="0" distB="0" distL="0" distR="0">
            <wp:extent cx="5700395" cy="3042285"/>
            <wp:effectExtent l="19050" t="19050" r="14605" b="2476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700395" cy="3042285"/>
                    </a:xfrm>
                    <a:prstGeom prst="rect">
                      <a:avLst/>
                    </a:prstGeom>
                    <a:noFill/>
                    <a:ln w="3175">
                      <a:solidFill>
                        <a:schemeClr val="tx1"/>
                      </a:solidFill>
                    </a:ln>
                  </pic:spPr>
                </pic:pic>
              </a:graphicData>
            </a:graphic>
          </wp:inline>
        </w:drawing>
      </w:r>
    </w:p>
    <w:p>
      <w:pPr>
        <w:pStyle w:val="39"/>
      </w:pPr>
      <w:r>
        <w:t>3.4.1 内容总线总体架构</w:t>
      </w:r>
    </w:p>
    <w:p>
      <w:pPr>
        <w:spacing w:after="156"/>
        <w:ind w:firstLine="440"/>
      </w:pPr>
      <w:r>
        <w:t>AnyShare内容总线连接内容生产者、内容消费者和第三方内容服务。从内容流转、内容服务集成的角度来看，内容总线架构的关键点包括：</w:t>
      </w:r>
    </w:p>
    <w:p>
      <w:pPr>
        <w:pStyle w:val="47"/>
        <w:numPr>
          <w:ilvl w:val="0"/>
          <w:numId w:val="50"/>
        </w:numPr>
        <w:spacing w:after="156"/>
        <w:ind w:firstLineChars="0"/>
      </w:pPr>
      <w:r>
        <w:t>内容生产者、内容消费者和第三方内容服务，通过内容总线API进行集成整合。统一API、统一集成规范，解决了业务系统与应用间点对点调用时，API及接口形式各异、难以集成的问题。</w:t>
      </w:r>
    </w:p>
    <w:p>
      <w:pPr>
        <w:pStyle w:val="47"/>
        <w:numPr>
          <w:ilvl w:val="0"/>
          <w:numId w:val="50"/>
        </w:numPr>
        <w:spacing w:after="156"/>
        <w:ind w:firstLineChars="0"/>
      </w:pPr>
      <w:r>
        <w:rPr>
          <w:rFonts w:hint="eastAsia"/>
        </w:rPr>
        <w:t>内容数据湖的对象存储池、元数据池、索引数据池，提供了海量非结构化数据和结构化数据的存储管理能力。业务系统、第三方内容服务可直接使用内容数据湖，无需独立设计和实现分布式、高可用的海量数据存储系统。</w:t>
      </w:r>
    </w:p>
    <w:p>
      <w:pPr>
        <w:pStyle w:val="47"/>
        <w:numPr>
          <w:ilvl w:val="0"/>
          <w:numId w:val="50"/>
        </w:numPr>
        <w:spacing w:after="156"/>
        <w:ind w:firstLineChars="0"/>
      </w:pPr>
      <w:r>
        <w:t>OAuth 2.0，对内容生产者、消费者的访问进行严格管控，提供集中的安全保证，无需各个系统中实现独立的权限管控和访问控制。</w:t>
      </w:r>
    </w:p>
    <w:p>
      <w:pPr>
        <w:pStyle w:val="47"/>
        <w:numPr>
          <w:ilvl w:val="0"/>
          <w:numId w:val="50"/>
        </w:numPr>
        <w:spacing w:after="156"/>
        <w:ind w:firstLineChars="0"/>
      </w:pPr>
      <w:r>
        <w:t>文档集，实现主副文档管理，提供SharedLink中的内容数据，包括终端、业务系统、第三方内容服务生成的主文档，第三方内容服务根据主文档生成的副文档。文档集的主副文档，以内容总线API和Web组件的形式，供企业业务系统集成使用。</w:t>
      </w:r>
    </w:p>
    <w:p>
      <w:pPr>
        <w:pStyle w:val="47"/>
        <w:numPr>
          <w:ilvl w:val="0"/>
          <w:numId w:val="50"/>
        </w:numPr>
        <w:spacing w:after="156"/>
        <w:ind w:firstLineChars="0"/>
      </w:pPr>
      <w:r>
        <w:t>SharedLink，为内容消费者提供统一的内容访问路径，提供多种分享形式，简化各个业务系统获取内容的集成开发流程。</w:t>
      </w:r>
    </w:p>
    <w:p>
      <w:pPr>
        <w:pStyle w:val="47"/>
        <w:numPr>
          <w:ilvl w:val="0"/>
          <w:numId w:val="50"/>
        </w:numPr>
        <w:spacing w:after="156"/>
        <w:ind w:firstLineChars="0"/>
      </w:pPr>
      <w:r>
        <w:rPr>
          <w:rFonts w:hint="eastAsia"/>
        </w:rPr>
        <w:t>内容集成开放框架，规范化第三方内容服务的集成，通过文档集汇集第三方生成的副文档，提供已集成的内容服务给企业业务系统进行集成复用。内容集成开放框架，实现集成应用的管理、应用访问授权及规范化的第三方内容服务调用形式，解决了各种内容服务形态各异、接口各异、难以集成的问题。业务系统无需设计、实现内容服务，即可通过内容总线，集成各种内容服务拓展自身的功能，提升使用体验。</w:t>
      </w:r>
    </w:p>
    <w:p>
      <w:pPr>
        <w:pStyle w:val="28"/>
        <w:spacing w:after="156"/>
      </w:pPr>
      <w:bookmarkStart w:id="44" w:name="_Toc66288837"/>
      <w:r>
        <w:rPr>
          <w:rFonts w:hint="eastAsia"/>
        </w:rPr>
        <w:t>内容总线的整体优势</w:t>
      </w:r>
      <w:bookmarkEnd w:id="44"/>
    </w:p>
    <w:p>
      <w:pPr>
        <w:spacing w:after="156"/>
        <w:ind w:firstLine="440"/>
      </w:pPr>
      <w:r>
        <w:t>AnyShare内容总线，作为内容服务平台，在提供内容服务使用和集成时，主要有以下优势：</w:t>
      </w:r>
    </w:p>
    <w:p>
      <w:pPr>
        <w:pStyle w:val="47"/>
        <w:numPr>
          <w:ilvl w:val="0"/>
          <w:numId w:val="51"/>
        </w:numPr>
        <w:spacing w:after="156"/>
        <w:ind w:firstLineChars="0"/>
        <w:rPr>
          <w:b/>
          <w:bCs/>
        </w:rPr>
      </w:pPr>
      <w:r>
        <w:rPr>
          <w:b/>
          <w:bCs/>
        </w:rPr>
        <w:t>丰富的内容总线API</w:t>
      </w:r>
    </w:p>
    <w:p>
      <w:pPr>
        <w:spacing w:after="156"/>
        <w:ind w:firstLine="440" w:firstLineChars="0"/>
      </w:pPr>
      <w:r>
        <w:rPr>
          <w:rFonts w:hint="eastAsia"/>
        </w:rPr>
        <w:t>提供OAuth 2.0 API、User API、OpenDoc API、Document Set API、Metadata API、Search API 等10大类API。</w:t>
      </w:r>
    </w:p>
    <w:p>
      <w:pPr>
        <w:pStyle w:val="47"/>
        <w:numPr>
          <w:ilvl w:val="0"/>
          <w:numId w:val="51"/>
        </w:numPr>
        <w:spacing w:after="156"/>
        <w:ind w:firstLineChars="0"/>
        <w:rPr>
          <w:b/>
          <w:bCs/>
        </w:rPr>
      </w:pPr>
      <w:r>
        <w:rPr>
          <w:rFonts w:hint="eastAsia"/>
          <w:b/>
          <w:bCs/>
        </w:rPr>
        <w:t>开放的内容服务集成框架</w:t>
      </w:r>
    </w:p>
    <w:p>
      <w:pPr>
        <w:spacing w:after="156"/>
        <w:ind w:firstLine="440" w:firstLineChars="0"/>
      </w:pPr>
      <w:r>
        <w:rPr>
          <w:rFonts w:hint="eastAsia"/>
        </w:rPr>
        <w:t>内容集成开放框架，基于文档集的主副文档管理，开放第三方内容应用获取、新建副文档的集成，打通第三方内容服务和业务系统间的内容数据流动；提供集成应用管理，提供获取应用列表、控制应用授权、触发调用应用的通用方式。</w:t>
      </w:r>
    </w:p>
    <w:p>
      <w:pPr>
        <w:pStyle w:val="47"/>
        <w:numPr>
          <w:ilvl w:val="0"/>
          <w:numId w:val="51"/>
        </w:numPr>
        <w:spacing w:after="156"/>
        <w:ind w:firstLineChars="0"/>
        <w:rPr>
          <w:b/>
          <w:bCs/>
        </w:rPr>
      </w:pPr>
      <w:r>
        <w:rPr>
          <w:b/>
          <w:bCs/>
        </w:rPr>
        <w:t>安全高效的API访问授权机制</w:t>
      </w:r>
    </w:p>
    <w:p>
      <w:pPr>
        <w:spacing w:after="156"/>
        <w:ind w:firstLine="440" w:firstLineChars="0"/>
      </w:pPr>
      <w:r>
        <w:rPr>
          <w:rFonts w:hint="eastAsia"/>
        </w:rPr>
        <w:t>基于OAuth 2.0，对内容总线的访问者进行授权，对内容总线的API完成请求鉴权。</w:t>
      </w:r>
    </w:p>
    <w:p>
      <w:pPr>
        <w:pStyle w:val="28"/>
        <w:spacing w:after="156"/>
      </w:pPr>
      <w:bookmarkStart w:id="45" w:name="_Toc66288838"/>
      <w:r>
        <w:t>OAuth 2.0授权协议</w:t>
      </w:r>
      <w:bookmarkEnd w:id="45"/>
    </w:p>
    <w:p>
      <w:pPr>
        <w:spacing w:after="156"/>
        <w:ind w:firstLine="440"/>
      </w:pPr>
      <w:r>
        <w:t>AnyShare基于OAuth 2.0 授权协议，实现统一的授权服务，以确保内容访问的安全性，该服务的关键点包括：</w:t>
      </w:r>
    </w:p>
    <w:p>
      <w:pPr>
        <w:pStyle w:val="47"/>
        <w:numPr>
          <w:ilvl w:val="0"/>
          <w:numId w:val="52"/>
        </w:numPr>
        <w:spacing w:after="156"/>
        <w:ind w:firstLineChars="0"/>
      </w:pPr>
      <w:r>
        <w:t>实名用户，使用授权码许可类型，实名用户自主控制客户端对资源的访问权限范围（scope），且客户端接触不到实名用户的账号密码。</w:t>
      </w:r>
    </w:p>
    <w:p>
      <w:pPr>
        <w:pStyle w:val="47"/>
        <w:numPr>
          <w:ilvl w:val="0"/>
          <w:numId w:val="52"/>
        </w:numPr>
        <w:spacing w:after="156"/>
        <w:ind w:firstLineChars="0"/>
      </w:pPr>
      <w:r>
        <w:t>匿名用户，使用资源拥有者许可类型，SharedLink匿名共享时生成的匿名用户使用linkid和共享密码，实现对被共享资源的便捷访问。</w:t>
      </w:r>
    </w:p>
    <w:p>
      <w:pPr>
        <w:pStyle w:val="47"/>
        <w:numPr>
          <w:ilvl w:val="0"/>
          <w:numId w:val="52"/>
        </w:numPr>
        <w:spacing w:after="156"/>
        <w:ind w:firstLineChars="0"/>
      </w:pPr>
      <w:r>
        <w:t>客户业务系统，使用客户端凭据许可类型，分配给客户业务系统client_id、client_secret作为业务系统的账号密码，实现对资源的访问。</w:t>
      </w:r>
    </w:p>
    <w:p>
      <w:pPr>
        <w:spacing w:after="156"/>
        <w:ind w:firstLine="440"/>
      </w:pPr>
      <w:r>
        <w:rPr>
          <w:rFonts w:hint="eastAsia"/>
        </w:rPr>
        <w:t>内容总线中，内容生产者、内容消费者的访问，需要OAuth 2.0进行授权。内容总线的所有开放API，通过OAuth 2.0完成请求鉴权。</w:t>
      </w:r>
    </w:p>
    <w:p>
      <w:pPr>
        <w:pStyle w:val="28"/>
        <w:spacing w:after="156"/>
      </w:pPr>
      <w:bookmarkStart w:id="46" w:name="_Toc66288839"/>
      <w:r>
        <w:rPr>
          <w:rFonts w:hint="eastAsia"/>
        </w:rPr>
        <w:t>文档集</w:t>
      </w:r>
      <w:bookmarkEnd w:id="46"/>
    </w:p>
    <w:p>
      <w:pPr>
        <w:spacing w:after="156"/>
        <w:ind w:firstLine="440"/>
      </w:pPr>
      <w:r>
        <w:t>AnyShare文档集服务，实现主副文档管理，基于被保护的主文档，安全、高效地生产各种类型的副文档，满足PDF预览、水印外发、PDF标注、在线播放等多样性的内容访问需求。在内容总线架构中，体现的关键点包括：</w:t>
      </w:r>
    </w:p>
    <w:p>
      <w:pPr>
        <w:pStyle w:val="47"/>
        <w:numPr>
          <w:ilvl w:val="0"/>
          <w:numId w:val="53"/>
        </w:numPr>
        <w:spacing w:after="156"/>
        <w:ind w:firstLineChars="0"/>
      </w:pPr>
      <w:r>
        <w:t>汇集内容生产者的主副文档、结合策略、权限等管控，以SharedLink的形式提供给内容消费者。</w:t>
      </w:r>
    </w:p>
    <w:p>
      <w:pPr>
        <w:pStyle w:val="47"/>
        <w:numPr>
          <w:ilvl w:val="0"/>
          <w:numId w:val="53"/>
        </w:numPr>
        <w:spacing w:after="156"/>
        <w:ind w:firstLineChars="0"/>
      </w:pPr>
      <w:r>
        <w:rPr>
          <w:rFonts w:hint="eastAsia"/>
        </w:rPr>
        <w:t>统一调度生成不同类型的副文档，避免重复下载原文件，减少数据重复转换。</w:t>
      </w:r>
    </w:p>
    <w:p>
      <w:pPr>
        <w:pStyle w:val="47"/>
        <w:numPr>
          <w:ilvl w:val="0"/>
          <w:numId w:val="53"/>
        </w:numPr>
        <w:spacing w:after="156"/>
        <w:ind w:firstLineChars="0"/>
      </w:pPr>
      <w:r>
        <w:rPr>
          <w:rFonts w:hint="eastAsia"/>
        </w:rPr>
        <w:t>简化获取不同类型副文档的整合过程，方便拓展生成、使用不同类型的副文档。</w:t>
      </w:r>
    </w:p>
    <w:p>
      <w:pPr>
        <w:pStyle w:val="47"/>
        <w:numPr>
          <w:ilvl w:val="0"/>
          <w:numId w:val="53"/>
        </w:numPr>
        <w:spacing w:after="156"/>
        <w:ind w:firstLineChars="0"/>
      </w:pPr>
      <w:r>
        <w:rPr>
          <w:rFonts w:hint="eastAsia"/>
        </w:rPr>
        <w:t>支持特定类型文档的上传后预转码处理，支持异步任务，提升生成副文档的效率和使用体验。</w:t>
      </w:r>
    </w:p>
    <w:p>
      <w:pPr>
        <w:pStyle w:val="28"/>
        <w:spacing w:after="156"/>
      </w:pPr>
      <w:bookmarkStart w:id="47" w:name="_Toc66288840"/>
      <w:r>
        <w:t>SharedLink</w:t>
      </w:r>
      <w:bookmarkEnd w:id="47"/>
    </w:p>
    <w:p>
      <w:pPr>
        <w:spacing w:after="156"/>
        <w:ind w:firstLine="440"/>
      </w:pPr>
      <w:r>
        <w:t>SharedLink，为AnyShare提供了统一的内容访问形式。在内容总线架构中，体现的关键点包括：</w:t>
      </w:r>
    </w:p>
    <w:p>
      <w:pPr>
        <w:pStyle w:val="47"/>
        <w:numPr>
          <w:ilvl w:val="0"/>
          <w:numId w:val="54"/>
        </w:numPr>
        <w:spacing w:after="156"/>
        <w:ind w:firstLineChars="0"/>
      </w:pPr>
      <w:r>
        <w:t>提供实名用户、匿名用户、业务系统访问内容的统一路径，并提供多种方式共享SharedLink。</w:t>
      </w:r>
    </w:p>
    <w:p>
      <w:pPr>
        <w:pStyle w:val="47"/>
        <w:numPr>
          <w:ilvl w:val="0"/>
          <w:numId w:val="54"/>
        </w:numPr>
        <w:spacing w:after="156"/>
        <w:ind w:firstLineChars="0"/>
      </w:pPr>
      <w:r>
        <w:t>任何用户访问SharedLink，均受到OAuth 2.0的安全授权及统一的访问权限控制。</w:t>
      </w:r>
    </w:p>
    <w:p>
      <w:pPr>
        <w:pStyle w:val="47"/>
        <w:numPr>
          <w:ilvl w:val="0"/>
          <w:numId w:val="54"/>
        </w:numPr>
        <w:spacing w:after="156"/>
        <w:ind w:firstLineChars="0"/>
      </w:pPr>
      <w:r>
        <w:rPr>
          <w:rFonts w:hint="eastAsia"/>
        </w:rPr>
        <w:t>结合精细的权限设置，灵活组合访问权限，可满足不同访问、操作需求。</w:t>
      </w:r>
    </w:p>
    <w:p>
      <w:pPr>
        <w:pStyle w:val="47"/>
        <w:numPr>
          <w:ilvl w:val="0"/>
          <w:numId w:val="54"/>
        </w:numPr>
        <w:spacing w:after="156"/>
        <w:ind w:firstLineChars="0"/>
      </w:pPr>
      <w:r>
        <w:rPr>
          <w:rFonts w:hint="eastAsia"/>
        </w:rPr>
        <w:t>结合文档集与策略控制、权限设置，可访问到主文档或不同格式的副文档，保护主文档安全。</w:t>
      </w:r>
    </w:p>
    <w:p>
      <w:pPr>
        <w:pStyle w:val="28"/>
        <w:spacing w:after="156"/>
      </w:pPr>
      <w:bookmarkStart w:id="48" w:name="_Hlk53217503"/>
      <w:bookmarkStart w:id="49" w:name="_Toc66288841"/>
      <w:r>
        <w:rPr>
          <w:rFonts w:hint="eastAsia"/>
        </w:rPr>
        <w:t>内容集成开放框架</w:t>
      </w:r>
      <w:bookmarkEnd w:id="48"/>
      <w:bookmarkEnd w:id="49"/>
    </w:p>
    <w:p>
      <w:pPr>
        <w:spacing w:after="156"/>
        <w:ind w:firstLine="440"/>
      </w:pPr>
      <w:r>
        <w:rPr>
          <w:rFonts w:hint="eastAsia"/>
        </w:rPr>
        <w:t>内容集成开放框架，通过集成第三方内容服务，对AnyShare的内容进行加工、处理，建立高拓展性的内容处理平台。结合文档集服务汇集副文档的功能，可提供已集成的内容服务给企业业务系统进行复用，降低业务系统开发的复杂性。内容集成开放框架，适用于集成第三方在线预览、编辑、DLP加密外发、水印生成、PDF标注等内容服务场景。</w:t>
      </w:r>
    </w:p>
    <w:p>
      <w:pPr>
        <w:pStyle w:val="47"/>
        <w:numPr>
          <w:ilvl w:val="0"/>
          <w:numId w:val="55"/>
        </w:numPr>
        <w:spacing w:after="156"/>
        <w:ind w:firstLineChars="0"/>
        <w:rPr>
          <w:b/>
          <w:bCs/>
        </w:rPr>
      </w:pPr>
      <w:r>
        <w:rPr>
          <w:rFonts w:hint="eastAsia"/>
          <w:b/>
          <w:bCs/>
        </w:rPr>
        <w:t>特性优势</w:t>
      </w:r>
    </w:p>
    <w:p>
      <w:pPr>
        <w:spacing w:after="156"/>
        <w:ind w:firstLine="440"/>
      </w:pPr>
      <w:r>
        <w:rPr>
          <w:rFonts w:hint="eastAsia"/>
        </w:rPr>
        <w:t>在集成应用管理上，提供灵活的应用配置、使用策略管理；在应用授权上，通过应用访问范围和集成应用管理角色提供安全机制；提供可扩展的应用配置，如：事件通知。</w:t>
      </w:r>
    </w:p>
    <w:p>
      <w:pPr>
        <w:spacing w:after="156"/>
        <w:ind w:firstLine="440"/>
      </w:pPr>
      <w:r>
        <w:rPr>
          <w:rFonts w:hint="eastAsia"/>
        </w:rPr>
        <w:t>内容集成开放框架，一方面提供极大的开放性，供第三方应用获取内容、处理内容；另一方面集中管理内容服务和内容处理结果，供企业业务系统直接整合与调用。</w:t>
      </w:r>
    </w:p>
    <w:p>
      <w:pPr>
        <w:pStyle w:val="47"/>
        <w:numPr>
          <w:ilvl w:val="0"/>
          <w:numId w:val="56"/>
        </w:numPr>
        <w:spacing w:after="156"/>
        <w:ind w:firstLineChars="0"/>
        <w:rPr>
          <w:b/>
          <w:bCs/>
        </w:rPr>
      </w:pPr>
      <w:bookmarkStart w:id="50" w:name="_Hlk53217491"/>
      <w:r>
        <w:rPr>
          <w:rFonts w:hint="eastAsia"/>
          <w:b/>
          <w:bCs/>
        </w:rPr>
        <w:t>主要功能</w:t>
      </w:r>
      <w:bookmarkEnd w:id="50"/>
    </w:p>
    <w:p>
      <w:pPr>
        <w:pStyle w:val="38"/>
      </w:pPr>
      <w:r>
        <w:drawing>
          <wp:inline distT="0" distB="0" distL="0" distR="0">
            <wp:extent cx="5883275" cy="2834640"/>
            <wp:effectExtent l="19050" t="19050" r="22225" b="2286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883275" cy="2834640"/>
                    </a:xfrm>
                    <a:prstGeom prst="rect">
                      <a:avLst/>
                    </a:prstGeom>
                    <a:noFill/>
                    <a:ln w="3175">
                      <a:solidFill>
                        <a:schemeClr val="tx1"/>
                      </a:solidFill>
                    </a:ln>
                  </pic:spPr>
                </pic:pic>
              </a:graphicData>
            </a:graphic>
          </wp:inline>
        </w:drawing>
      </w:r>
    </w:p>
    <w:p>
      <w:pPr>
        <w:pStyle w:val="39"/>
      </w:pPr>
      <w:r>
        <w:t>3.4.6 内容集成开放框架主要功能</w:t>
      </w:r>
    </w:p>
    <w:p>
      <w:pPr>
        <w:spacing w:after="156"/>
        <w:ind w:firstLine="440"/>
      </w:pPr>
      <w:r>
        <w:rPr>
          <w:rFonts w:hint="eastAsia"/>
        </w:rPr>
        <w:t>面向集成应用管理，提供：集成应用配置、集成应用使用策略、集成应用角色管理、基于OAuth 2.0的集成应用授权及应用附加策略。</w:t>
      </w:r>
    </w:p>
    <w:p>
      <w:pPr>
        <w:spacing w:after="156"/>
        <w:ind w:firstLine="440"/>
      </w:pPr>
      <w:r>
        <w:rPr>
          <w:rFonts w:hint="eastAsia"/>
        </w:rPr>
        <w:t>面向终端及业务系统等内容服务使用方，提供：集成应用列表、允许用户控制细化的集成应用授权以保障受控的访问范围，第三方应用的通用触发调用方式。</w:t>
      </w:r>
    </w:p>
    <w:p>
      <w:pPr>
        <w:spacing w:after="156"/>
        <w:ind w:firstLine="440"/>
      </w:pPr>
      <w:r>
        <w:rPr>
          <w:rFonts w:hint="eastAsia"/>
        </w:rPr>
        <w:t>面向第三方内容服务、集成开发工程师，提供：开放授权的内容集成方式、基于文档集服务获取主副文档、上传副文档的整合流程，基于场景的开发指导。</w:t>
      </w:r>
    </w:p>
    <w:p>
      <w:pPr>
        <w:pStyle w:val="28"/>
        <w:spacing w:after="156"/>
      </w:pPr>
      <w:bookmarkStart w:id="51" w:name="_Toc66288842"/>
      <w:r>
        <w:rPr>
          <w:rFonts w:hint="eastAsia"/>
        </w:rPr>
        <w:t>内容总线API</w:t>
      </w:r>
      <w:bookmarkEnd w:id="51"/>
    </w:p>
    <w:p>
      <w:pPr>
        <w:spacing w:after="156"/>
        <w:ind w:firstLine="440"/>
        <w:jc w:val="both"/>
      </w:pPr>
      <w:r>
        <w:t>AnyShare内容总线提供若干组API来用于实现内容集成，这些API均采用RESTful风格，遵循OAS 3.0标准，实现标准化的API描述，并提供自动生成的极高易读性的API文档，自动生成的java、C#、C++ SDK，以简化AnyShare的集成开发复杂度，实现语言无关的开发集成。AnyShare 内容总线API包括如下：</w:t>
      </w:r>
    </w:p>
    <w:p>
      <w:pPr>
        <w:pStyle w:val="47"/>
        <w:numPr>
          <w:ilvl w:val="0"/>
          <w:numId w:val="57"/>
        </w:numPr>
        <w:spacing w:after="156"/>
        <w:ind w:firstLineChars="0"/>
      </w:pPr>
      <w:r>
        <w:t>User API：包括组织、部门、用户管理等API。</w:t>
      </w:r>
    </w:p>
    <w:p>
      <w:pPr>
        <w:pStyle w:val="47"/>
        <w:numPr>
          <w:ilvl w:val="0"/>
          <w:numId w:val="57"/>
        </w:numPr>
        <w:spacing w:after="156"/>
        <w:ind w:firstLineChars="0"/>
      </w:pPr>
      <w:r>
        <w:t>OAuth 2.0 API：包括客户端和业务系统注册、授权、鉴权等API。</w:t>
      </w:r>
    </w:p>
    <w:p>
      <w:pPr>
        <w:pStyle w:val="47"/>
        <w:numPr>
          <w:ilvl w:val="0"/>
          <w:numId w:val="57"/>
        </w:numPr>
        <w:spacing w:after="156"/>
        <w:ind w:firstLineChars="0"/>
      </w:pPr>
      <w:r>
        <w:t>OpenDoc API：包括文档访问 API，包括浏览目录，创建、移动、复制目录/文件，回收站管理等；以及SharedLink API，包括实名共享、匿名共享，设定不同的共享形式。</w:t>
      </w:r>
    </w:p>
    <w:p>
      <w:pPr>
        <w:pStyle w:val="47"/>
        <w:numPr>
          <w:ilvl w:val="0"/>
          <w:numId w:val="57"/>
        </w:numPr>
        <w:spacing w:after="156"/>
        <w:ind w:firstLineChars="0"/>
      </w:pPr>
      <w:r>
        <w:t>Document Set API：包括获取各类型副文档，如水印文档、音视频转码文件、上传副文档等API。</w:t>
      </w:r>
    </w:p>
    <w:p>
      <w:pPr>
        <w:pStyle w:val="47"/>
        <w:numPr>
          <w:ilvl w:val="0"/>
          <w:numId w:val="57"/>
        </w:numPr>
        <w:spacing w:after="156"/>
        <w:ind w:firstLineChars="0"/>
      </w:pPr>
      <w:r>
        <w:t>Metadata API：包括编目、标签、摘要等元数据API，用于业务元数据访问和管理。</w:t>
      </w:r>
    </w:p>
    <w:p>
      <w:pPr>
        <w:pStyle w:val="47"/>
        <w:numPr>
          <w:ilvl w:val="0"/>
          <w:numId w:val="57"/>
        </w:numPr>
        <w:spacing w:after="156"/>
        <w:ind w:firstLineChars="0"/>
      </w:pPr>
      <w:r>
        <w:t>Search API：包括内容检索、标签补全等API。</w:t>
      </w:r>
    </w:p>
    <w:p>
      <w:pPr>
        <w:pStyle w:val="47"/>
        <w:numPr>
          <w:ilvl w:val="0"/>
          <w:numId w:val="57"/>
        </w:numPr>
        <w:spacing w:after="156"/>
        <w:ind w:firstLineChars="0"/>
      </w:pPr>
      <w:r>
        <w:t>Scheduling API：包括定时任务注册、增加、修改、删除等，以及查询定时任务的执行状态的API。</w:t>
      </w:r>
    </w:p>
    <w:p>
      <w:pPr>
        <w:pStyle w:val="47"/>
        <w:numPr>
          <w:ilvl w:val="0"/>
          <w:numId w:val="57"/>
        </w:numPr>
        <w:spacing w:after="156"/>
        <w:ind w:firstLineChars="0"/>
      </w:pPr>
      <w:r>
        <w:t>3rd-Party Content Services Integration API：获取第三方内容服务列表、授权集成应用访问，第三方应用调用方式。</w:t>
      </w:r>
    </w:p>
    <w:p>
      <w:pPr>
        <w:pStyle w:val="47"/>
        <w:numPr>
          <w:ilvl w:val="0"/>
          <w:numId w:val="57"/>
        </w:numPr>
        <w:spacing w:after="156"/>
        <w:ind w:firstLineChars="0"/>
      </w:pPr>
      <w:r>
        <w:t>Management API：包括策略管理、文档域管理等API。</w:t>
      </w:r>
    </w:p>
    <w:p>
      <w:pPr>
        <w:pStyle w:val="47"/>
        <w:numPr>
          <w:ilvl w:val="0"/>
          <w:numId w:val="57"/>
        </w:numPr>
        <w:spacing w:after="156"/>
        <w:ind w:firstLineChars="0"/>
      </w:pPr>
      <w:r>
        <w:t>AutoSheets API：包括表单导入、转换、表单数据等API。</w:t>
      </w:r>
    </w:p>
    <w:p>
      <w:pPr>
        <w:pStyle w:val="38"/>
      </w:pPr>
      <w:r>
        <w:drawing>
          <wp:inline distT="0" distB="0" distL="0" distR="0">
            <wp:extent cx="5676900" cy="4072890"/>
            <wp:effectExtent l="19050" t="19050" r="19050" b="2286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692800" cy="4084436"/>
                    </a:xfrm>
                    <a:prstGeom prst="rect">
                      <a:avLst/>
                    </a:prstGeom>
                    <a:noFill/>
                    <a:ln w="3175">
                      <a:solidFill>
                        <a:schemeClr val="tx1"/>
                      </a:solidFill>
                    </a:ln>
                  </pic:spPr>
                </pic:pic>
              </a:graphicData>
            </a:graphic>
          </wp:inline>
        </w:drawing>
      </w:r>
    </w:p>
    <w:p>
      <w:pPr>
        <w:pStyle w:val="39"/>
      </w:pPr>
      <w:r>
        <w:t>3.4.7 内容总线API</w:t>
      </w:r>
    </w:p>
    <w:p>
      <w:pPr>
        <w:widowControl/>
        <w:spacing w:after="0" w:afterLines="0" w:line="240" w:lineRule="auto"/>
        <w:ind w:firstLine="0" w:firstLineChars="0"/>
      </w:pPr>
      <w:r>
        <w:br w:type="page"/>
      </w:r>
    </w:p>
    <w:p>
      <w:pPr>
        <w:pStyle w:val="28"/>
        <w:spacing w:after="156"/>
      </w:pPr>
      <w:bookmarkStart w:id="52" w:name="_Toc66288843"/>
      <w:r>
        <w:rPr>
          <w:rFonts w:hint="eastAsia"/>
        </w:rPr>
        <w:t>内容总线应用场景</w:t>
      </w:r>
      <w:bookmarkEnd w:id="52"/>
    </w:p>
    <w:p>
      <w:pPr>
        <w:pStyle w:val="47"/>
        <w:numPr>
          <w:ilvl w:val="0"/>
          <w:numId w:val="58"/>
        </w:numPr>
        <w:spacing w:after="156"/>
        <w:ind w:firstLineChars="0"/>
        <w:rPr>
          <w:b/>
          <w:bCs/>
        </w:rPr>
      </w:pPr>
      <w:r>
        <w:rPr>
          <w:rFonts w:hint="eastAsia"/>
          <w:b/>
          <w:bCs/>
        </w:rPr>
        <w:t>内容外发、归档管理整合场景</w:t>
      </w:r>
    </w:p>
    <w:p>
      <w:pPr>
        <w:pStyle w:val="38"/>
      </w:pPr>
      <w:r>
        <w:drawing>
          <wp:inline distT="0" distB="0" distL="0" distR="0">
            <wp:extent cx="6120765" cy="2310765"/>
            <wp:effectExtent l="19050" t="19050" r="13335" b="133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120765" cy="2310765"/>
                    </a:xfrm>
                    <a:prstGeom prst="rect">
                      <a:avLst/>
                    </a:prstGeom>
                    <a:noFill/>
                    <a:ln w="3175">
                      <a:solidFill>
                        <a:schemeClr val="tx1"/>
                      </a:solidFill>
                    </a:ln>
                  </pic:spPr>
                </pic:pic>
              </a:graphicData>
            </a:graphic>
          </wp:inline>
        </w:drawing>
      </w:r>
    </w:p>
    <w:p>
      <w:pPr>
        <w:pStyle w:val="39"/>
      </w:pPr>
      <w:r>
        <w:rPr>
          <w:rFonts w:hint="eastAsia"/>
        </w:rPr>
        <w:t>项目协作、审核、归档场景</w:t>
      </w:r>
    </w:p>
    <w:p>
      <w:pPr>
        <w:spacing w:after="156"/>
        <w:ind w:firstLine="440"/>
      </w:pPr>
      <w:r>
        <w:rPr>
          <w:rFonts w:hint="eastAsia"/>
        </w:rPr>
        <w:t>上图，展示了一个常见的项目协作、审核、归档场景。在具体的使用场景中，可能是：</w:t>
      </w:r>
    </w:p>
    <w:p>
      <w:pPr>
        <w:pStyle w:val="47"/>
        <w:numPr>
          <w:ilvl w:val="0"/>
          <w:numId w:val="59"/>
        </w:numPr>
        <w:spacing w:after="156"/>
        <w:ind w:firstLineChars="0"/>
      </w:pPr>
      <w:r>
        <w:rPr>
          <w:rFonts w:hint="eastAsia"/>
        </w:rPr>
        <w:t>教育单位，管理教职工的项目申报，管理申报资料的收集、审核、公示及归档。</w:t>
      </w:r>
    </w:p>
    <w:p>
      <w:pPr>
        <w:pStyle w:val="47"/>
        <w:numPr>
          <w:ilvl w:val="0"/>
          <w:numId w:val="59"/>
        </w:numPr>
        <w:spacing w:after="156"/>
        <w:ind w:firstLineChars="0"/>
      </w:pPr>
      <w:r>
        <w:rPr>
          <w:rFonts w:hint="eastAsia"/>
        </w:rPr>
        <w:t>研发团队，在产品发布周期内管理研发资料，外发方案设计、产品原型给客户，资料归档。</w:t>
      </w:r>
    </w:p>
    <w:p>
      <w:pPr>
        <w:pStyle w:val="47"/>
        <w:numPr>
          <w:ilvl w:val="0"/>
          <w:numId w:val="59"/>
        </w:numPr>
        <w:spacing w:after="156"/>
        <w:ind w:firstLineChars="0"/>
      </w:pPr>
      <w:r>
        <w:rPr>
          <w:rFonts w:hint="eastAsia"/>
        </w:rPr>
        <w:t>运营团队，通过内部共享收集原始材料、加工，内容发布审核者可以线上标注、修改，并准许内容直接发布到已集成的平台。</w:t>
      </w:r>
    </w:p>
    <w:p>
      <w:pPr>
        <w:spacing w:after="156"/>
        <w:ind w:firstLine="440" w:firstLineChars="0"/>
      </w:pPr>
      <w:r>
        <w:rPr>
          <w:rFonts w:hint="eastAsia"/>
        </w:rPr>
        <w:t>该应用场景中，有以下几个关键点：</w:t>
      </w:r>
    </w:p>
    <w:p>
      <w:pPr>
        <w:pStyle w:val="47"/>
        <w:numPr>
          <w:ilvl w:val="0"/>
          <w:numId w:val="60"/>
        </w:numPr>
        <w:spacing w:after="156"/>
        <w:ind w:firstLineChars="0"/>
      </w:pPr>
      <w:r>
        <w:t>SharedLink作为内容访问的统一形式，在各个业务系统中起到了内容流转的作用。</w:t>
      </w:r>
    </w:p>
    <w:p>
      <w:pPr>
        <w:pStyle w:val="47"/>
        <w:numPr>
          <w:ilvl w:val="0"/>
          <w:numId w:val="60"/>
        </w:numPr>
        <w:spacing w:after="156"/>
        <w:ind w:firstLineChars="0"/>
      </w:pPr>
      <w:r>
        <w:rPr>
          <w:rFonts w:hint="eastAsia"/>
        </w:rPr>
        <w:t>文档集提供的内容数据，包括主文档、水印副文档、加密副文档等丰富的形式。</w:t>
      </w:r>
    </w:p>
    <w:p>
      <w:pPr>
        <w:pStyle w:val="47"/>
        <w:numPr>
          <w:ilvl w:val="0"/>
          <w:numId w:val="60"/>
        </w:numPr>
        <w:spacing w:after="156"/>
        <w:ind w:firstLineChars="0"/>
      </w:pPr>
      <w:r>
        <w:rPr>
          <w:rFonts w:hint="eastAsia"/>
        </w:rPr>
        <w:t>审核流程可对接企业的审核系统，内容总线提供审核事件的订阅、审核中主副文档的展示、保存审核意见和标注信息。</w:t>
      </w:r>
    </w:p>
    <w:p>
      <w:pPr>
        <w:pStyle w:val="47"/>
        <w:numPr>
          <w:ilvl w:val="0"/>
          <w:numId w:val="60"/>
        </w:numPr>
        <w:spacing w:after="156"/>
        <w:ind w:firstLineChars="0"/>
      </w:pPr>
      <w:r>
        <w:rPr>
          <w:rFonts w:hint="eastAsia"/>
        </w:rPr>
        <w:t>文件外发，可通过水印、加密等方式进行安全保护，也可以评估、集成企业安全加密软件。</w:t>
      </w:r>
    </w:p>
    <w:p>
      <w:pPr>
        <w:pStyle w:val="47"/>
        <w:numPr>
          <w:ilvl w:val="0"/>
          <w:numId w:val="60"/>
        </w:numPr>
        <w:spacing w:after="156"/>
        <w:ind w:firstLineChars="0"/>
      </w:pPr>
      <w:r>
        <w:rPr>
          <w:rFonts w:hint="eastAsia"/>
        </w:rPr>
        <w:t>通过敏感信息识别对外发文件进行辨认、防范；通过内容归档对内容进行归档保护，防止篡改。</w:t>
      </w:r>
    </w:p>
    <w:p>
      <w:pPr>
        <w:widowControl/>
        <w:spacing w:after="0" w:afterLines="0" w:line="240" w:lineRule="auto"/>
        <w:ind w:firstLine="0" w:firstLineChars="0"/>
        <w:rPr>
          <w:rFonts w:ascii="微软雅黑" w:hAnsiTheme="minorHAnsi"/>
          <w:color w:val="000000" w:themeColor="text1"/>
          <w:szCs w:val="22"/>
          <w14:textFill>
            <w14:solidFill>
              <w14:schemeClr w14:val="tx1"/>
            </w14:solidFill>
          </w14:textFill>
        </w:rPr>
      </w:pPr>
      <w:r>
        <w:br w:type="page"/>
      </w:r>
    </w:p>
    <w:p>
      <w:pPr>
        <w:pStyle w:val="47"/>
        <w:numPr>
          <w:ilvl w:val="0"/>
          <w:numId w:val="58"/>
        </w:numPr>
        <w:spacing w:after="156"/>
        <w:ind w:firstLineChars="0"/>
        <w:rPr>
          <w:b/>
          <w:bCs/>
        </w:rPr>
      </w:pPr>
      <w:bookmarkStart w:id="53" w:name="_Hlk53217596"/>
      <w:r>
        <w:rPr>
          <w:rFonts w:hint="eastAsia"/>
          <w:b/>
          <w:bCs/>
        </w:rPr>
        <w:t>窗口、线上办事流程整合场景</w:t>
      </w:r>
      <w:bookmarkEnd w:id="53"/>
    </w:p>
    <w:p>
      <w:pPr>
        <w:pStyle w:val="38"/>
      </w:pPr>
      <w:r>
        <w:drawing>
          <wp:inline distT="0" distB="0" distL="0" distR="0">
            <wp:extent cx="6120765" cy="2316480"/>
            <wp:effectExtent l="19050" t="19050" r="13335" b="266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20765" cy="2316480"/>
                    </a:xfrm>
                    <a:prstGeom prst="rect">
                      <a:avLst/>
                    </a:prstGeom>
                    <a:noFill/>
                    <a:ln w="3175">
                      <a:solidFill>
                        <a:schemeClr val="tx1"/>
                      </a:solidFill>
                    </a:ln>
                  </pic:spPr>
                </pic:pic>
              </a:graphicData>
            </a:graphic>
          </wp:inline>
        </w:drawing>
      </w:r>
    </w:p>
    <w:p>
      <w:pPr>
        <w:pStyle w:val="39"/>
      </w:pPr>
      <w:r>
        <w:rPr>
          <w:rFonts w:hint="eastAsia"/>
        </w:rPr>
        <w:t>窗口、线上办事流程整合场景</w:t>
      </w:r>
    </w:p>
    <w:p>
      <w:pPr>
        <w:spacing w:after="156"/>
        <w:ind w:firstLine="440"/>
      </w:pPr>
      <w:r>
        <w:rPr>
          <w:rFonts w:hint="eastAsia"/>
        </w:rPr>
        <w:t>上图，展示了一个办事流程的整合场景。在具体的使用场景中，可以是：</w:t>
      </w:r>
    </w:p>
    <w:p>
      <w:pPr>
        <w:pStyle w:val="47"/>
        <w:numPr>
          <w:ilvl w:val="0"/>
          <w:numId w:val="61"/>
        </w:numPr>
        <w:spacing w:after="156"/>
        <w:ind w:firstLineChars="0"/>
      </w:pPr>
      <w:r>
        <w:rPr>
          <w:rFonts w:hint="eastAsia"/>
        </w:rPr>
        <w:t>政府单位，办事流程电子化，结合线上、窗口的协作，加快处理效率。</w:t>
      </w:r>
    </w:p>
    <w:p>
      <w:pPr>
        <w:pStyle w:val="47"/>
        <w:numPr>
          <w:ilvl w:val="0"/>
          <w:numId w:val="61"/>
        </w:numPr>
        <w:spacing w:after="156"/>
        <w:ind w:firstLineChars="0"/>
      </w:pPr>
      <w:r>
        <w:rPr>
          <w:rFonts w:hint="eastAsia"/>
        </w:rPr>
        <w:t>银行单位，通过电子化终端采集用户信息，在各个审核、处理系统中进行流转。</w:t>
      </w:r>
    </w:p>
    <w:p>
      <w:pPr>
        <w:spacing w:after="156"/>
        <w:ind w:firstLine="440"/>
      </w:pPr>
      <w:r>
        <w:rPr>
          <w:rFonts w:hint="eastAsia"/>
        </w:rPr>
        <w:t>该应用场景中，有以下几个关键点：</w:t>
      </w:r>
    </w:p>
    <w:p>
      <w:pPr>
        <w:pStyle w:val="47"/>
        <w:numPr>
          <w:ilvl w:val="0"/>
          <w:numId w:val="62"/>
        </w:numPr>
        <w:spacing w:after="156"/>
        <w:ind w:firstLineChars="0"/>
      </w:pPr>
      <w:r>
        <w:t>流程中有大量不同类型的电子终端和处理系统，需要统一、高效地流转内容和元数据。AnyShare Family 7 内容总线，可简化业务系统的开发复杂性，分别提供对数据、元数据的统一访问形式。</w:t>
      </w:r>
    </w:p>
    <w:p>
      <w:pPr>
        <w:pStyle w:val="47"/>
        <w:numPr>
          <w:ilvl w:val="0"/>
          <w:numId w:val="62"/>
        </w:numPr>
        <w:spacing w:after="156"/>
        <w:ind w:firstLineChars="0"/>
      </w:pPr>
      <w:r>
        <w:t>从窗口到线上，需要OCR识别、电子签章等内容服务，内容总线建立内容服务的生态，开放集成方式供业务系统使用丰富的内容服务。</w:t>
      </w:r>
    </w:p>
    <w:p>
      <w:pPr>
        <w:pStyle w:val="47"/>
        <w:numPr>
          <w:ilvl w:val="0"/>
          <w:numId w:val="62"/>
        </w:numPr>
        <w:spacing w:after="156"/>
        <w:ind w:firstLineChars="0"/>
      </w:pPr>
      <w:r>
        <w:t>处理流转时，会涉及到较多人员和角色，AnyShare Family 7基于细化权限的控制、用户组的访问权限分配、以及SharedLink千人千面的内容展示，适用于存在大量不同角色的整合场景。</w:t>
      </w:r>
    </w:p>
    <w:p>
      <w:pPr>
        <w:pStyle w:val="3"/>
        <w:spacing w:after="156"/>
      </w:pPr>
      <w:bookmarkStart w:id="54" w:name="_Toc66288844"/>
      <w:r>
        <w:rPr>
          <w:rFonts w:hint="eastAsia"/>
        </w:rPr>
        <w:t>全终端一致的用户体验</w:t>
      </w:r>
      <w:bookmarkEnd w:id="54"/>
    </w:p>
    <w:p>
      <w:pPr>
        <w:pStyle w:val="28"/>
        <w:spacing w:after="156"/>
      </w:pPr>
      <w:bookmarkStart w:id="55" w:name="_Toc66288845"/>
      <w:r>
        <w:rPr>
          <w:rFonts w:hint="eastAsia"/>
        </w:rPr>
        <w:t>趋势和挑战</w:t>
      </w:r>
      <w:bookmarkEnd w:id="55"/>
    </w:p>
    <w:p>
      <w:pPr>
        <w:pStyle w:val="47"/>
        <w:numPr>
          <w:ilvl w:val="0"/>
          <w:numId w:val="63"/>
        </w:numPr>
        <w:spacing w:after="156"/>
        <w:ind w:firstLineChars="0"/>
        <w:rPr>
          <w:b/>
          <w:bCs/>
        </w:rPr>
      </w:pPr>
      <w:r>
        <w:rPr>
          <w:rFonts w:hint="eastAsia"/>
          <w:b/>
          <w:bCs/>
        </w:rPr>
        <w:t>终端设备多样性的挑战</w:t>
      </w:r>
    </w:p>
    <w:p>
      <w:pPr>
        <w:spacing w:after="156"/>
        <w:ind w:firstLine="440"/>
      </w:pPr>
      <w:r>
        <w:rPr>
          <w:rFonts w:hint="eastAsia"/>
        </w:rPr>
        <w:t>在数字化、网络化和智能化时代，文化消费终端日趋多元化、多样性。应用程序运行在大量的PC、Mobile以及IoT设备上，而移动互联网的兴起以及各类设备的爆炸性增长给应用程序开发带来了新的挑战：</w:t>
      </w:r>
    </w:p>
    <w:p>
      <w:pPr>
        <w:pStyle w:val="47"/>
        <w:numPr>
          <w:ilvl w:val="0"/>
          <w:numId w:val="64"/>
        </w:numPr>
        <w:spacing w:after="156"/>
        <w:ind w:firstLineChars="0"/>
      </w:pPr>
      <w:r>
        <w:rPr>
          <w:rFonts w:hint="eastAsia"/>
        </w:rPr>
        <w:t>不同终端的兼容性问题严峻</w:t>
      </w:r>
    </w:p>
    <w:p>
      <w:pPr>
        <w:pStyle w:val="47"/>
        <w:numPr>
          <w:ilvl w:val="0"/>
          <w:numId w:val="64"/>
        </w:numPr>
        <w:spacing w:after="156"/>
        <w:ind w:firstLineChars="0"/>
      </w:pPr>
      <w:r>
        <w:rPr>
          <w:rFonts w:hint="eastAsia"/>
        </w:rPr>
        <w:t>终端环境复杂，技术多样</w:t>
      </w:r>
    </w:p>
    <w:p>
      <w:pPr>
        <w:pStyle w:val="47"/>
        <w:numPr>
          <w:ilvl w:val="0"/>
          <w:numId w:val="64"/>
        </w:numPr>
        <w:spacing w:after="156"/>
        <w:ind w:firstLineChars="0"/>
      </w:pPr>
      <w:r>
        <w:rPr>
          <w:rFonts w:hint="eastAsia"/>
        </w:rPr>
        <w:t>用户体验在不同终端上难以取舍</w:t>
      </w:r>
    </w:p>
    <w:p>
      <w:pPr>
        <w:pStyle w:val="47"/>
        <w:numPr>
          <w:ilvl w:val="0"/>
          <w:numId w:val="63"/>
        </w:numPr>
        <w:spacing w:after="156"/>
        <w:ind w:firstLineChars="0"/>
        <w:rPr>
          <w:b/>
          <w:bCs/>
        </w:rPr>
      </w:pPr>
      <w:r>
        <w:rPr>
          <w:rFonts w:hint="eastAsia"/>
          <w:b/>
          <w:bCs/>
        </w:rPr>
        <w:t>内容应用扩展的挑战</w:t>
      </w:r>
    </w:p>
    <w:p>
      <w:pPr>
        <w:spacing w:after="156"/>
        <w:ind w:firstLine="440"/>
      </w:pPr>
      <w:r>
        <w:rPr>
          <w:rFonts w:hint="eastAsia"/>
        </w:rPr>
        <w:t>针对垂直行业或特定的水平用例，针对特定的内容驱动的业务问题的解决方案，内容服务应用程序提供内容相关服务和微服务的组合，以实现所需的业务成果，不同行业的业务问题侧重点多样，例如政府行业应用时，更关注内容流程；而教育行业应用时则更关注内容分享；企业行业则非常强调内容协作，等等。</w:t>
      </w:r>
    </w:p>
    <w:p>
      <w:pPr>
        <w:pStyle w:val="47"/>
        <w:numPr>
          <w:ilvl w:val="0"/>
          <w:numId w:val="63"/>
        </w:numPr>
        <w:spacing w:after="156"/>
        <w:ind w:firstLineChars="0"/>
        <w:rPr>
          <w:b/>
          <w:bCs/>
        </w:rPr>
      </w:pPr>
      <w:r>
        <w:rPr>
          <w:rFonts w:hint="eastAsia"/>
          <w:b/>
          <w:bCs/>
        </w:rPr>
        <w:t>内容协作集成的挑战</w:t>
      </w:r>
    </w:p>
    <w:p>
      <w:pPr>
        <w:spacing w:after="156"/>
        <w:ind w:firstLine="440"/>
      </w:pPr>
      <w:r>
        <w:rPr>
          <w:rFonts w:hint="eastAsia"/>
        </w:rPr>
        <w:t>在实现内容级协作时，不同的文档内容，协作类软件需要不同的套件，这需要一个开放的集成框架，能够持续扩展不同类型的协作套件，例如：</w:t>
      </w:r>
    </w:p>
    <w:p>
      <w:pPr>
        <w:pStyle w:val="47"/>
        <w:numPr>
          <w:ilvl w:val="0"/>
          <w:numId w:val="65"/>
        </w:numPr>
        <w:spacing w:after="156"/>
        <w:ind w:firstLineChars="0"/>
      </w:pPr>
      <w:r>
        <w:t>机械工程设计内容，如AutoCAD等。</w:t>
      </w:r>
    </w:p>
    <w:p>
      <w:pPr>
        <w:pStyle w:val="47"/>
        <w:numPr>
          <w:ilvl w:val="0"/>
          <w:numId w:val="65"/>
        </w:numPr>
        <w:spacing w:after="156"/>
        <w:ind w:firstLineChars="0"/>
      </w:pPr>
      <w:r>
        <w:t>平面设计内容，如Adobe Photoshop CS，Adobe Illustrator等。</w:t>
      </w:r>
    </w:p>
    <w:p>
      <w:pPr>
        <w:pStyle w:val="47"/>
        <w:numPr>
          <w:ilvl w:val="0"/>
          <w:numId w:val="65"/>
        </w:numPr>
        <w:spacing w:after="156"/>
        <w:ind w:firstLineChars="0"/>
      </w:pPr>
      <w:r>
        <w:t>音视频内容，如Sony Vegas，Adobe Premiere等。</w:t>
      </w:r>
    </w:p>
    <w:p>
      <w:pPr>
        <w:pStyle w:val="47"/>
        <w:numPr>
          <w:ilvl w:val="0"/>
          <w:numId w:val="65"/>
        </w:numPr>
        <w:spacing w:after="156"/>
        <w:ind w:firstLineChars="0"/>
      </w:pPr>
      <w:r>
        <w:t>日常办公套件内容，如Office，WPS等。</w:t>
      </w:r>
    </w:p>
    <w:p>
      <w:pPr>
        <w:pStyle w:val="47"/>
        <w:numPr>
          <w:ilvl w:val="0"/>
          <w:numId w:val="65"/>
        </w:numPr>
        <w:spacing w:after="156"/>
        <w:ind w:firstLineChars="0"/>
      </w:pPr>
      <w:r>
        <w:t>在线内容协作，如Google文档，腾讯文档，石墨文档等。</w:t>
      </w:r>
    </w:p>
    <w:p>
      <w:pPr>
        <w:pStyle w:val="28"/>
        <w:spacing w:after="156"/>
      </w:pPr>
      <w:bookmarkStart w:id="56" w:name="_Toc66288846"/>
      <w:r>
        <w:rPr>
          <w:rFonts w:hint="eastAsia"/>
        </w:rPr>
        <w:t>一致性目标</w:t>
      </w:r>
      <w:bookmarkEnd w:id="56"/>
    </w:p>
    <w:p>
      <w:pPr>
        <w:spacing w:after="156"/>
        <w:ind w:firstLine="440"/>
      </w:pPr>
      <w:r>
        <w:rPr>
          <w:rFonts w:hint="eastAsia"/>
        </w:rPr>
        <w:t>如何保证在各类终端访问和使用体验一致，是AnyShare Family 7客户端系统的核心目标；</w:t>
      </w:r>
    </w:p>
    <w:p>
      <w:pPr>
        <w:pStyle w:val="47"/>
        <w:numPr>
          <w:ilvl w:val="0"/>
          <w:numId w:val="66"/>
        </w:numPr>
        <w:spacing w:after="156"/>
        <w:ind w:firstLineChars="0"/>
        <w:rPr>
          <w:b/>
          <w:bCs/>
        </w:rPr>
      </w:pPr>
      <w:r>
        <w:rPr>
          <w:rFonts w:hint="eastAsia"/>
          <w:b/>
          <w:bCs/>
        </w:rPr>
        <w:t>一致性目标</w:t>
      </w:r>
    </w:p>
    <w:p>
      <w:pPr>
        <w:pStyle w:val="47"/>
        <w:numPr>
          <w:ilvl w:val="0"/>
          <w:numId w:val="67"/>
        </w:numPr>
        <w:spacing w:after="156"/>
        <w:ind w:firstLineChars="0"/>
      </w:pPr>
      <w:r>
        <w:rPr>
          <w:rFonts w:hint="eastAsia"/>
        </w:rPr>
        <w:t>使用体验的一致性：让系统变得简单，易于学习，提供给用户持续性地确定性的依赖；即使切换不同平台也不会因表现层或结构层不一致导致效率低下。</w:t>
      </w:r>
    </w:p>
    <w:p>
      <w:pPr>
        <w:pStyle w:val="47"/>
        <w:numPr>
          <w:ilvl w:val="0"/>
          <w:numId w:val="67"/>
        </w:numPr>
        <w:spacing w:after="156"/>
        <w:ind w:firstLineChars="0"/>
      </w:pPr>
      <w:r>
        <w:rPr>
          <w:rFonts w:hint="eastAsia"/>
        </w:rPr>
        <w:t>使用效果的一致性：在不同终端获得相同的结果或效果，例如搜索相同的信息返回一致的结果。</w:t>
      </w:r>
    </w:p>
    <w:p>
      <w:pPr>
        <w:pStyle w:val="47"/>
        <w:numPr>
          <w:ilvl w:val="0"/>
          <w:numId w:val="67"/>
        </w:numPr>
        <w:spacing w:after="156"/>
        <w:ind w:firstLineChars="0"/>
      </w:pPr>
      <w:r>
        <w:rPr>
          <w:rFonts w:hint="eastAsia"/>
        </w:rPr>
        <w:t>服务扩展的一致性：系统在横向扩展或向外扩展时保证用户体验的一致。</w:t>
      </w:r>
    </w:p>
    <w:p>
      <w:pPr>
        <w:pStyle w:val="28"/>
        <w:spacing w:after="156"/>
      </w:pPr>
      <w:bookmarkStart w:id="57" w:name="_Toc66288847"/>
      <w:r>
        <w:rPr>
          <w:rFonts w:hint="eastAsia"/>
        </w:rPr>
        <w:t>客户端系统的总体架构</w:t>
      </w:r>
      <w:bookmarkEnd w:id="57"/>
    </w:p>
    <w:p>
      <w:pPr>
        <w:pStyle w:val="38"/>
      </w:pPr>
      <w:r>
        <w:drawing>
          <wp:inline distT="0" distB="0" distL="0" distR="0">
            <wp:extent cx="6120765" cy="3335020"/>
            <wp:effectExtent l="19050" t="19050" r="13335" b="177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120765" cy="3335020"/>
                    </a:xfrm>
                    <a:prstGeom prst="rect">
                      <a:avLst/>
                    </a:prstGeom>
                    <a:noFill/>
                    <a:ln w="3175">
                      <a:solidFill>
                        <a:schemeClr val="tx1"/>
                      </a:solidFill>
                    </a:ln>
                  </pic:spPr>
                </pic:pic>
              </a:graphicData>
            </a:graphic>
          </wp:inline>
        </w:drawing>
      </w:r>
    </w:p>
    <w:p>
      <w:pPr>
        <w:pStyle w:val="39"/>
      </w:pPr>
      <w:r>
        <w:t>3.5.3 客户端系统的总体架构</w:t>
      </w:r>
    </w:p>
    <w:p>
      <w:pPr>
        <w:spacing w:after="156"/>
        <w:ind w:firstLine="440"/>
      </w:pPr>
      <w:r>
        <w:t>AnyShare Family 7 客户端基于Web技术开发框架，统一全终端渲染引擎保证一致的用户体验。这种方式我们叫它Web容器增强：原理是通过WebView来渲染、执行页面功能，通过JSBridge和IPC来补强实现原生能力，并通过本地离线包减少资源文件的远程加载，从而提升用户体验。</w:t>
      </w:r>
    </w:p>
    <w:p>
      <w:pPr>
        <w:pStyle w:val="47"/>
        <w:numPr>
          <w:ilvl w:val="0"/>
          <w:numId w:val="66"/>
        </w:numPr>
        <w:spacing w:after="156"/>
        <w:ind w:firstLineChars="0"/>
        <w:rPr>
          <w:b/>
          <w:bCs/>
        </w:rPr>
      </w:pPr>
      <w:r>
        <w:rPr>
          <w:rFonts w:hint="eastAsia"/>
          <w:b/>
          <w:bCs/>
        </w:rPr>
        <w:t>该体系架构的优势</w:t>
      </w:r>
    </w:p>
    <w:p>
      <w:pPr>
        <w:pStyle w:val="47"/>
        <w:numPr>
          <w:ilvl w:val="0"/>
          <w:numId w:val="68"/>
        </w:numPr>
        <w:spacing w:after="156"/>
        <w:ind w:firstLineChars="0"/>
      </w:pPr>
      <w:r>
        <w:rPr>
          <w:rFonts w:hint="eastAsia"/>
        </w:rPr>
        <w:t>开发效率：基于标准的前端框架和工程化，结合跨平台体系架构，使用易上手和高复用的Web技术，实现一套代码多端运行，提高开发效率。</w:t>
      </w:r>
    </w:p>
    <w:p>
      <w:pPr>
        <w:pStyle w:val="47"/>
        <w:numPr>
          <w:ilvl w:val="0"/>
          <w:numId w:val="68"/>
        </w:numPr>
        <w:spacing w:after="156"/>
        <w:ind w:firstLineChars="0"/>
      </w:pPr>
      <w:r>
        <w:rPr>
          <w:rFonts w:hint="eastAsia"/>
        </w:rPr>
        <w:t>移植性：Web的能力越来越强，承载的业务越来越复杂，我们得以将更多桌面端移动端的软件高效地通过Web技术移植，随着WebAssembly技术飞速发展，将迎来Web性能的飞跃，这将赋予本就十分强大的Web更加丰富的功能。</w:t>
      </w:r>
    </w:p>
    <w:p>
      <w:pPr>
        <w:pStyle w:val="47"/>
        <w:numPr>
          <w:ilvl w:val="0"/>
          <w:numId w:val="68"/>
        </w:numPr>
        <w:spacing w:after="156"/>
        <w:ind w:firstLineChars="0"/>
      </w:pPr>
      <w:r>
        <w:rPr>
          <w:rFonts w:hint="eastAsia"/>
        </w:rPr>
        <w:t>易扩展：B/S模式使用了标准的TCP/IP，HTTP，能够直接接入Internet，不依赖基础设施变更，应用之间依赖或耦合较少，可以对需求变更快速响应，开放的集成开发方式，即使集成新功能业务，也不需要对现有系统结构修改。</w:t>
      </w:r>
    </w:p>
    <w:p>
      <w:pPr>
        <w:pStyle w:val="28"/>
        <w:spacing w:after="156"/>
      </w:pPr>
      <w:bookmarkStart w:id="58" w:name="_Toc66288848"/>
      <w:r>
        <w:rPr>
          <w:rFonts w:hint="eastAsia"/>
        </w:rPr>
        <w:t>主要场景</w:t>
      </w:r>
      <w:bookmarkEnd w:id="58"/>
    </w:p>
    <w:p>
      <w:pPr>
        <w:spacing w:after="156"/>
        <w:ind w:firstLine="440"/>
      </w:pPr>
      <w:r>
        <w:t>AnyShare Family 7 客户端使用AnyShare Family 7 企业内容管理平台提供的一组基本的服务和微服务来构建企业内容管理应用程序和企业内容管理组件。为全终端从内容创建、内容共享、在线编辑和预览、到内容搜索提供一致的使用体验，确保不同办公位置，多终端设备上，获得最佳用户体验，释放每一员的生产力。</w:t>
      </w:r>
    </w:p>
    <w:p>
      <w:pPr>
        <w:pStyle w:val="47"/>
        <w:numPr>
          <w:ilvl w:val="0"/>
          <w:numId w:val="69"/>
        </w:numPr>
        <w:spacing w:after="156"/>
        <w:ind w:firstLineChars="0"/>
        <w:rPr>
          <w:b/>
          <w:bCs/>
        </w:rPr>
      </w:pPr>
      <w:r>
        <w:rPr>
          <w:rFonts w:hint="eastAsia"/>
          <w:b/>
          <w:bCs/>
        </w:rPr>
        <w:t>内容创建</w:t>
      </w:r>
    </w:p>
    <w:p>
      <w:pPr>
        <w:spacing w:after="156"/>
        <w:ind w:firstLine="440"/>
      </w:pPr>
      <w:r>
        <w:rPr>
          <w:rFonts w:hint="eastAsia"/>
        </w:rPr>
        <w:t>用户在不同位置、跨多个设备上通过AnyShare创建内容拥有一致的使用体验：</w:t>
      </w:r>
    </w:p>
    <w:p>
      <w:pPr>
        <w:pStyle w:val="38"/>
      </w:pPr>
      <w:r>
        <w:drawing>
          <wp:inline distT="0" distB="0" distL="0" distR="0">
            <wp:extent cx="6005195" cy="2999740"/>
            <wp:effectExtent l="19050" t="19050" r="14605" b="1016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005195" cy="2999740"/>
                    </a:xfrm>
                    <a:prstGeom prst="rect">
                      <a:avLst/>
                    </a:prstGeom>
                    <a:noFill/>
                    <a:ln w="3175">
                      <a:solidFill>
                        <a:schemeClr val="tx1"/>
                      </a:solidFill>
                    </a:ln>
                  </pic:spPr>
                </pic:pic>
              </a:graphicData>
            </a:graphic>
          </wp:inline>
        </w:drawing>
      </w:r>
    </w:p>
    <w:p>
      <w:pPr>
        <w:pStyle w:val="39"/>
      </w:pPr>
      <w:r>
        <w:rPr>
          <w:rFonts w:hint="eastAsia"/>
        </w:rPr>
        <w:t>内容创建</w:t>
      </w:r>
    </w:p>
    <w:p>
      <w:pPr>
        <w:pStyle w:val="47"/>
        <w:numPr>
          <w:ilvl w:val="0"/>
          <w:numId w:val="70"/>
        </w:numPr>
        <w:spacing w:after="156"/>
        <w:ind w:firstLineChars="0"/>
      </w:pPr>
      <w:r>
        <w:rPr>
          <w:rFonts w:hint="eastAsia"/>
        </w:rPr>
        <w:t>新建上传：支持单个文档或批量文档的拖拽上传或选择上传，支持新建文件夹，支持拍摄上传。</w:t>
      </w:r>
    </w:p>
    <w:p>
      <w:pPr>
        <w:pStyle w:val="47"/>
        <w:numPr>
          <w:ilvl w:val="0"/>
          <w:numId w:val="70"/>
        </w:numPr>
        <w:spacing w:after="156"/>
        <w:ind w:firstLineChars="0"/>
      </w:pPr>
      <w:r>
        <w:rPr>
          <w:rFonts w:hint="eastAsia"/>
        </w:rPr>
        <w:t>文档同步：提供了盘内文档自动同步，支持断点续传，支持离线编辑。</w:t>
      </w:r>
    </w:p>
    <w:p>
      <w:pPr>
        <w:pStyle w:val="47"/>
        <w:numPr>
          <w:ilvl w:val="0"/>
          <w:numId w:val="70"/>
        </w:numPr>
        <w:spacing w:after="156"/>
        <w:ind w:firstLineChars="0"/>
      </w:pPr>
      <w:r>
        <w:rPr>
          <w:rFonts w:hint="eastAsia"/>
        </w:rPr>
        <w:t>元数据创建：支持文件设置编目属性，添加标签。</w:t>
      </w:r>
    </w:p>
    <w:p>
      <w:pPr>
        <w:spacing w:after="156"/>
        <w:ind w:firstLine="440"/>
      </w:pPr>
      <w:r>
        <w:rPr>
          <w:rFonts w:hint="eastAsia"/>
        </w:rPr>
        <w:t>内容创建通常是生产力的关键要求。作为内容创建的唯一的入口，客户端提供了丰富的文件创建和获取，高效的同步和便捷的访问，支持各类格式的文档创建及同步，包括机械设计、平面设计、音视频、办公类文档；让用户在不同位置、跨多个设备上拥有一致的文件操作体验。通过设置的编目和标签等元数据，组合过滤实现精确的搜索定位。</w:t>
      </w:r>
    </w:p>
    <w:p>
      <w:pPr>
        <w:widowControl/>
        <w:spacing w:after="0" w:afterLines="0" w:line="240" w:lineRule="auto"/>
        <w:ind w:firstLine="0" w:firstLineChars="0"/>
      </w:pPr>
      <w:r>
        <w:br w:type="page"/>
      </w:r>
    </w:p>
    <w:p>
      <w:pPr>
        <w:pStyle w:val="47"/>
        <w:numPr>
          <w:ilvl w:val="0"/>
          <w:numId w:val="69"/>
        </w:numPr>
        <w:spacing w:after="156"/>
        <w:ind w:firstLineChars="0"/>
        <w:rPr>
          <w:b/>
          <w:bCs/>
        </w:rPr>
      </w:pPr>
      <w:r>
        <w:rPr>
          <w:rFonts w:hint="eastAsia"/>
          <w:b/>
          <w:bCs/>
        </w:rPr>
        <w:t>内容共享</w:t>
      </w:r>
    </w:p>
    <w:p>
      <w:pPr>
        <w:spacing w:after="156"/>
        <w:ind w:firstLine="440"/>
      </w:pPr>
      <w:r>
        <w:rPr>
          <w:rFonts w:hint="eastAsia"/>
        </w:rPr>
        <w:t>创建的内容通过多种形式分享，在不同设备上获得一致的访问效果：</w:t>
      </w:r>
    </w:p>
    <w:p>
      <w:pPr>
        <w:pStyle w:val="38"/>
      </w:pPr>
      <w:r>
        <w:drawing>
          <wp:inline distT="0" distB="0" distL="0" distR="0">
            <wp:extent cx="5041900" cy="3139440"/>
            <wp:effectExtent l="19050" t="19050" r="25400" b="2286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041900" cy="3139440"/>
                    </a:xfrm>
                    <a:prstGeom prst="rect">
                      <a:avLst/>
                    </a:prstGeom>
                    <a:noFill/>
                    <a:ln w="3175">
                      <a:solidFill>
                        <a:schemeClr val="tx1"/>
                      </a:solidFill>
                    </a:ln>
                  </pic:spPr>
                </pic:pic>
              </a:graphicData>
            </a:graphic>
          </wp:inline>
        </w:drawing>
      </w:r>
    </w:p>
    <w:p>
      <w:pPr>
        <w:pStyle w:val="39"/>
      </w:pPr>
      <w:r>
        <w:rPr>
          <w:rFonts w:hint="eastAsia"/>
        </w:rPr>
        <w:t>内容共享</w:t>
      </w:r>
    </w:p>
    <w:p>
      <w:pPr>
        <w:pStyle w:val="47"/>
        <w:numPr>
          <w:ilvl w:val="0"/>
          <w:numId w:val="71"/>
        </w:numPr>
        <w:spacing w:after="156"/>
        <w:ind w:firstLineChars="0"/>
      </w:pPr>
      <w:r>
        <w:t>SharedLink：通过设置访问权限、访问有效期和权限继承，提供实名链接供组织内部使用；通过设置访问权限、访问有效期、访问次数、访问密码，提供匿名链接供协作访问使用。</w:t>
      </w:r>
    </w:p>
    <w:p>
      <w:pPr>
        <w:pStyle w:val="47"/>
        <w:numPr>
          <w:ilvl w:val="0"/>
          <w:numId w:val="71"/>
        </w:numPr>
        <w:spacing w:after="156"/>
        <w:ind w:firstLineChars="0"/>
      </w:pPr>
      <w:r>
        <w:t>SharedLink分享：通过复制SharedLink、生成二维码或发送邮件方式分享链接。</w:t>
      </w:r>
    </w:p>
    <w:p>
      <w:pPr>
        <w:pStyle w:val="47"/>
        <w:numPr>
          <w:ilvl w:val="0"/>
          <w:numId w:val="71"/>
        </w:numPr>
        <w:spacing w:after="156"/>
        <w:ind w:firstLineChars="0"/>
      </w:pPr>
      <w:r>
        <w:t>SharedLink访问：通过触发链接快速定位访问文档内容。</w:t>
      </w:r>
    </w:p>
    <w:p>
      <w:pPr>
        <w:spacing w:after="156"/>
        <w:ind w:firstLine="440"/>
      </w:pPr>
      <w:r>
        <w:rPr>
          <w:rFonts w:hint="eastAsia"/>
        </w:rPr>
        <w:t>内容共享是企业内容协作的重要方式。AnyShare提供了全终端一致的共享策略和共享流程。用户应用AnyShare共享文件产生的SharedLink（共享链接），分为实名共享链接和匿名共享链接；点击SharedLink即可直接通过浏览器查看分享内容，快速协同办公；如此，一致的操作流程可减少用户学习成本，提供便捷的使用体验。同时，若访问者通过实名共享链接访问文件，AnyShare将呈现给访问者符合文档库策略及其本身权限的文档，实现千人千面的效果。</w:t>
      </w:r>
    </w:p>
    <w:p>
      <w:pPr>
        <w:widowControl/>
        <w:spacing w:after="0" w:afterLines="0" w:line="240" w:lineRule="auto"/>
        <w:ind w:firstLine="0" w:firstLineChars="0"/>
      </w:pPr>
      <w:r>
        <w:br w:type="page"/>
      </w:r>
    </w:p>
    <w:p>
      <w:pPr>
        <w:pStyle w:val="47"/>
        <w:numPr>
          <w:ilvl w:val="0"/>
          <w:numId w:val="69"/>
        </w:numPr>
        <w:spacing w:after="156"/>
        <w:ind w:firstLineChars="0"/>
        <w:rPr>
          <w:b/>
          <w:bCs/>
        </w:rPr>
      </w:pPr>
      <w:r>
        <w:rPr>
          <w:rFonts w:hint="eastAsia"/>
          <w:b/>
          <w:bCs/>
        </w:rPr>
        <w:t>在线编辑和预览</w:t>
      </w:r>
    </w:p>
    <w:p>
      <w:pPr>
        <w:spacing w:after="156"/>
        <w:ind w:firstLine="440"/>
      </w:pPr>
      <w:r>
        <w:t>PC、Web、Mobile客户端提供了丰富的Office内容管理和PDF内容管理方式；支持Office文件的多人在线编辑；集成文档集提供更多的文档类型，支持和扩展提供更好的多终端的内容预览体验：</w:t>
      </w:r>
    </w:p>
    <w:p>
      <w:pPr>
        <w:spacing w:after="156"/>
        <w:ind w:firstLine="440"/>
      </w:pPr>
    </w:p>
    <w:p>
      <w:pPr>
        <w:pStyle w:val="38"/>
      </w:pPr>
      <w:r>
        <w:drawing>
          <wp:inline distT="0" distB="0" distL="0" distR="0">
            <wp:extent cx="4406265" cy="2333625"/>
            <wp:effectExtent l="19050" t="19050" r="1333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425185" cy="2343565"/>
                    </a:xfrm>
                    <a:prstGeom prst="rect">
                      <a:avLst/>
                    </a:prstGeom>
                    <a:noFill/>
                    <a:ln w="3175">
                      <a:solidFill>
                        <a:schemeClr val="tx1"/>
                      </a:solidFill>
                    </a:ln>
                  </pic:spPr>
                </pic:pic>
              </a:graphicData>
            </a:graphic>
          </wp:inline>
        </w:drawing>
      </w:r>
    </w:p>
    <w:p>
      <w:pPr>
        <w:pStyle w:val="39"/>
      </w:pPr>
      <w:r>
        <w:rPr>
          <w:rFonts w:hint="eastAsia"/>
        </w:rPr>
        <w:t>在线编辑和预览</w:t>
      </w:r>
    </w:p>
    <w:p>
      <w:pPr>
        <w:pStyle w:val="47"/>
        <w:numPr>
          <w:ilvl w:val="0"/>
          <w:numId w:val="72"/>
        </w:numPr>
        <w:spacing w:after="156"/>
        <w:ind w:firstLineChars="0"/>
      </w:pPr>
      <w:r>
        <w:t>Office内容管理：支持预览，查找；支持编辑，批注，插入图片表格等；支持多人在线编辑。</w:t>
      </w:r>
    </w:p>
    <w:p>
      <w:pPr>
        <w:pStyle w:val="47"/>
        <w:numPr>
          <w:ilvl w:val="0"/>
          <w:numId w:val="72"/>
        </w:numPr>
        <w:spacing w:after="156"/>
        <w:ind w:firstLineChars="0"/>
      </w:pPr>
      <w:r>
        <w:t>PDF内容管理：支持预览，缩略图，缩放10%-1000%，分页，搜索；支持CAD、Office等文档转换成PDF预览。</w:t>
      </w:r>
    </w:p>
    <w:p>
      <w:pPr>
        <w:pStyle w:val="47"/>
        <w:numPr>
          <w:ilvl w:val="0"/>
          <w:numId w:val="72"/>
        </w:numPr>
        <w:spacing w:after="156"/>
        <w:ind w:firstLineChars="0"/>
      </w:pPr>
      <w:r>
        <w:rPr>
          <w:rFonts w:hint="eastAsia"/>
        </w:rPr>
        <w:t>图片内容管理：支持预览，缩放，旋转等。</w:t>
      </w:r>
    </w:p>
    <w:p>
      <w:pPr>
        <w:pStyle w:val="47"/>
        <w:numPr>
          <w:ilvl w:val="0"/>
          <w:numId w:val="72"/>
        </w:numPr>
        <w:spacing w:after="156"/>
        <w:ind w:firstLineChars="0"/>
      </w:pPr>
      <w:r>
        <w:rPr>
          <w:rFonts w:hint="eastAsia"/>
        </w:rPr>
        <w:t>音视频内容管理：支持播放，暂停，音量调节，画质调节等。</w:t>
      </w:r>
    </w:p>
    <w:p>
      <w:pPr>
        <w:widowControl/>
        <w:spacing w:after="0" w:afterLines="0" w:line="240" w:lineRule="auto"/>
        <w:ind w:firstLine="0" w:firstLineChars="0"/>
        <w:rPr>
          <w:rFonts w:ascii="微软雅黑" w:hAnsiTheme="minorHAnsi"/>
          <w:color w:val="000000" w:themeColor="text1"/>
          <w:szCs w:val="22"/>
          <w14:textFill>
            <w14:solidFill>
              <w14:schemeClr w14:val="tx1"/>
            </w14:solidFill>
          </w14:textFill>
        </w:rPr>
      </w:pPr>
      <w:r>
        <w:br w:type="page"/>
      </w:r>
    </w:p>
    <w:p>
      <w:pPr>
        <w:pStyle w:val="47"/>
        <w:numPr>
          <w:ilvl w:val="0"/>
          <w:numId w:val="69"/>
        </w:numPr>
        <w:spacing w:after="156"/>
        <w:ind w:firstLineChars="0"/>
        <w:rPr>
          <w:b/>
          <w:bCs/>
        </w:rPr>
      </w:pPr>
      <w:r>
        <w:rPr>
          <w:rFonts w:hint="eastAsia"/>
          <w:b/>
          <w:bCs/>
        </w:rPr>
        <w:t>内容搜索</w:t>
      </w:r>
    </w:p>
    <w:p>
      <w:pPr>
        <w:spacing w:after="156"/>
        <w:ind w:firstLine="440"/>
      </w:pPr>
      <w:r>
        <w:rPr>
          <w:rFonts w:hint="eastAsia"/>
        </w:rPr>
        <w:t>全终端一致的搜索结果。可通过关键词搜索模糊匹配文件名和文件内容，也支持多种高级检索实现精确匹配。通过不同的搜索策略结合人工智能的搜索推荐，即使在海量内容搜索下也可获得你想要的搜索结果，通过相似折叠技术完美解决批量相似文件不集中导致的可读性差的问题：</w:t>
      </w:r>
    </w:p>
    <w:p>
      <w:pPr>
        <w:pStyle w:val="38"/>
      </w:pPr>
      <w:r>
        <w:drawing>
          <wp:inline distT="0" distB="0" distL="0" distR="0">
            <wp:extent cx="4333875" cy="2536190"/>
            <wp:effectExtent l="19050" t="19050" r="9525" b="165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363561" cy="2553837"/>
                    </a:xfrm>
                    <a:prstGeom prst="rect">
                      <a:avLst/>
                    </a:prstGeom>
                    <a:noFill/>
                    <a:ln w="3175">
                      <a:solidFill>
                        <a:schemeClr val="tx1"/>
                      </a:solidFill>
                    </a:ln>
                  </pic:spPr>
                </pic:pic>
              </a:graphicData>
            </a:graphic>
          </wp:inline>
        </w:drawing>
      </w:r>
    </w:p>
    <w:p>
      <w:pPr>
        <w:pStyle w:val="39"/>
      </w:pPr>
      <w:r>
        <w:rPr>
          <w:rFonts w:hint="eastAsia"/>
        </w:rPr>
        <w:t>内容搜索</w:t>
      </w:r>
    </w:p>
    <w:p>
      <w:pPr>
        <w:pStyle w:val="47"/>
        <w:numPr>
          <w:ilvl w:val="0"/>
          <w:numId w:val="73"/>
        </w:numPr>
        <w:spacing w:after="156"/>
        <w:ind w:firstLineChars="0"/>
      </w:pPr>
      <w:r>
        <w:rPr>
          <w:rFonts w:hint="eastAsia"/>
        </w:rPr>
        <w:t>全文检索：支持文档名和文档内容的关键词搜索。</w:t>
      </w:r>
    </w:p>
    <w:p>
      <w:pPr>
        <w:pStyle w:val="47"/>
        <w:numPr>
          <w:ilvl w:val="0"/>
          <w:numId w:val="73"/>
        </w:numPr>
        <w:spacing w:after="156"/>
        <w:ind w:firstLineChars="0"/>
      </w:pPr>
      <w:r>
        <w:rPr>
          <w:rFonts w:hint="eastAsia"/>
        </w:rPr>
        <w:t>高级检索：支持搜索范围，创建时间，修改时间，文件大小，文件类型，编目，标签，摘要等检索。</w:t>
      </w:r>
    </w:p>
    <w:p>
      <w:pPr>
        <w:pStyle w:val="47"/>
        <w:numPr>
          <w:ilvl w:val="0"/>
          <w:numId w:val="73"/>
        </w:numPr>
        <w:spacing w:after="156"/>
        <w:ind w:firstLineChars="0"/>
      </w:pPr>
      <w:r>
        <w:rPr>
          <w:rFonts w:hint="eastAsia"/>
        </w:rPr>
        <w:t>检索结果：在海量文档中，通过内容分析、统一检索、合规性管理、结合自动标签、自动摘要、相似搜索、倒排索引算法，返回用户想要的内容。通过相似折叠减少信息干扰。</w:t>
      </w:r>
    </w:p>
    <w:p>
      <w:pPr>
        <w:spacing w:after="156"/>
        <w:ind w:firstLine="440"/>
      </w:pPr>
    </w:p>
    <w:p>
      <w:pPr>
        <w:pStyle w:val="27"/>
      </w:pPr>
      <w:bookmarkStart w:id="59" w:name="_Toc66288849"/>
      <w:r>
        <w:t>AnyShare Family 7 内容数据飞轮架构</w:t>
      </w:r>
      <w:bookmarkEnd w:id="59"/>
    </w:p>
    <w:p>
      <w:pPr>
        <w:spacing w:after="156"/>
        <w:ind w:firstLine="440"/>
      </w:pPr>
      <w:r>
        <w:t>AnyShare Family 7的现代化体系架构是用于海量数据、海量用户获得最佳的用户体验。而AnyShare Family 7的内容数据飞轮架构则是通过人工智能技术获得最佳的用户体验。</w:t>
      </w:r>
    </w:p>
    <w:p>
      <w:pPr>
        <w:pStyle w:val="3"/>
        <w:spacing w:after="156"/>
      </w:pPr>
      <w:bookmarkStart w:id="60" w:name="_Toc66288850"/>
      <w:r>
        <w:rPr>
          <w:rFonts w:hint="eastAsia"/>
        </w:rPr>
        <w:t>内容数据飞轮架构的关键能力</w:t>
      </w:r>
      <w:bookmarkEnd w:id="60"/>
    </w:p>
    <w:p>
      <w:pPr>
        <w:pStyle w:val="38"/>
      </w:pPr>
      <w:r>
        <w:drawing>
          <wp:inline distT="0" distB="0" distL="0" distR="0">
            <wp:extent cx="5401310" cy="2493645"/>
            <wp:effectExtent l="19050" t="19050" r="27940" b="209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401310" cy="2493645"/>
                    </a:xfrm>
                    <a:prstGeom prst="rect">
                      <a:avLst/>
                    </a:prstGeom>
                    <a:noFill/>
                    <a:ln w="3175">
                      <a:solidFill>
                        <a:schemeClr val="tx1"/>
                      </a:solidFill>
                    </a:ln>
                  </pic:spPr>
                </pic:pic>
              </a:graphicData>
            </a:graphic>
          </wp:inline>
        </w:drawing>
      </w:r>
    </w:p>
    <w:p>
      <w:pPr>
        <w:pStyle w:val="39"/>
      </w:pPr>
      <w:r>
        <w:rPr>
          <w:rFonts w:hint="eastAsia"/>
        </w:rPr>
        <w:t>内容数据飞轮架构</w:t>
      </w:r>
    </w:p>
    <w:p>
      <w:pPr>
        <w:spacing w:after="156"/>
        <w:ind w:firstLine="440"/>
      </w:pPr>
      <w:r>
        <w:rPr>
          <w:rFonts w:hint="eastAsia"/>
        </w:rPr>
        <w:t>内容数据飞轮架构借助内容搜索及人工智能技术的支撑，AnyShare中沉淀的大量内容数据，可以运用丰富的内容分析功能，帮助用户解决海量内容数据场景下的各类使用管理难题，包括内容识别、内容搜索、安全管控。</w:t>
      </w:r>
    </w:p>
    <w:p>
      <w:pPr>
        <w:pStyle w:val="3"/>
        <w:spacing w:after="156"/>
      </w:pPr>
      <w:bookmarkStart w:id="61" w:name="_Toc66288851"/>
      <w:r>
        <w:rPr>
          <w:rFonts w:hint="eastAsia"/>
        </w:rPr>
        <w:t>内容数据飞轮的架构优势</w:t>
      </w:r>
      <w:bookmarkEnd w:id="61"/>
    </w:p>
    <w:p>
      <w:pPr>
        <w:spacing w:after="156"/>
        <w:ind w:firstLine="440"/>
      </w:pPr>
      <w:r>
        <w:rPr>
          <w:rFonts w:hint="eastAsia"/>
        </w:rPr>
        <w:t>用户不断累积的内容数据是整个内容数据飞轮架构的信息源头，当内容数据越多，借助人工智能学习训练能力，所带来的内容识别、内容查找、安全管控的准确性更高，也因此用户将获得更好的使用体验。内容数据、智能分析、用户体验相互推动，就像是咬合的齿轮一样，一旦齿轮转动起来，整个的齿轮组就会跟着飞速转动。</w:t>
      </w:r>
    </w:p>
    <w:p>
      <w:pPr>
        <w:widowControl/>
        <w:spacing w:after="0" w:afterLines="0" w:line="240" w:lineRule="auto"/>
        <w:ind w:firstLine="0" w:firstLineChars="0"/>
      </w:pPr>
      <w:r>
        <w:br w:type="page"/>
      </w:r>
    </w:p>
    <w:p>
      <w:pPr>
        <w:pStyle w:val="3"/>
        <w:spacing w:after="156"/>
      </w:pPr>
      <w:bookmarkStart w:id="62" w:name="_Toc66288852"/>
      <w:r>
        <w:rPr>
          <w:rFonts w:hint="eastAsia"/>
        </w:rPr>
        <w:t>内容数据飞轮架构的主要功能</w:t>
      </w:r>
      <w:bookmarkEnd w:id="62"/>
    </w:p>
    <w:p>
      <w:pPr>
        <w:pStyle w:val="47"/>
        <w:numPr>
          <w:ilvl w:val="0"/>
          <w:numId w:val="69"/>
        </w:numPr>
        <w:spacing w:after="156"/>
        <w:ind w:firstLineChars="0"/>
        <w:rPr>
          <w:b/>
          <w:bCs/>
        </w:rPr>
      </w:pPr>
      <w:r>
        <w:rPr>
          <w:rFonts w:hint="eastAsia"/>
          <w:b/>
          <w:bCs/>
        </w:rPr>
        <w:t>内容分析及检索架构</w:t>
      </w:r>
    </w:p>
    <w:p>
      <w:pPr>
        <w:pStyle w:val="38"/>
      </w:pPr>
      <w:r>
        <w:drawing>
          <wp:inline distT="0" distB="0" distL="0" distR="0">
            <wp:extent cx="4993005" cy="1341120"/>
            <wp:effectExtent l="19050" t="19050" r="17145" b="1143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993005" cy="1341120"/>
                    </a:xfrm>
                    <a:prstGeom prst="rect">
                      <a:avLst/>
                    </a:prstGeom>
                    <a:noFill/>
                    <a:ln w="3175">
                      <a:solidFill>
                        <a:schemeClr val="tx1"/>
                      </a:solidFill>
                    </a:ln>
                  </pic:spPr>
                </pic:pic>
              </a:graphicData>
            </a:graphic>
          </wp:inline>
        </w:drawing>
      </w:r>
    </w:p>
    <w:p>
      <w:pPr>
        <w:pStyle w:val="39"/>
      </w:pPr>
      <w:r>
        <w:rPr>
          <w:rFonts w:hint="eastAsia"/>
        </w:rPr>
        <w:t>内容分析及检索架构</w:t>
      </w:r>
    </w:p>
    <w:p>
      <w:pPr>
        <w:spacing w:after="156"/>
        <w:ind w:firstLine="440"/>
      </w:pPr>
      <w:r>
        <w:rPr>
          <w:rFonts w:hint="eastAsia"/>
        </w:rPr>
        <w:t>即时的内容分析及检索架构，一个服务实现内容分析及检索的互通，包括以下关键点：</w:t>
      </w:r>
    </w:p>
    <w:p>
      <w:pPr>
        <w:pStyle w:val="47"/>
        <w:numPr>
          <w:ilvl w:val="0"/>
          <w:numId w:val="74"/>
        </w:numPr>
        <w:spacing w:after="156"/>
        <w:ind w:firstLineChars="0"/>
      </w:pPr>
      <w:r>
        <w:rPr>
          <w:rFonts w:hint="eastAsia"/>
        </w:rPr>
        <w:t>缩短分析时间：在对象上传时，通过消息队列，异步完成内容分析，减少同步处理的等待时间；内置自然语言处理引擎，实现文档摘要、自动标签、内容分词索引。</w:t>
      </w:r>
    </w:p>
    <w:p>
      <w:pPr>
        <w:pStyle w:val="47"/>
        <w:numPr>
          <w:ilvl w:val="0"/>
          <w:numId w:val="74"/>
        </w:numPr>
        <w:spacing w:after="156"/>
        <w:ind w:firstLineChars="0"/>
      </w:pPr>
      <w:r>
        <w:t>提升分析效率：单引擎 One-Pass 技术，只需要读一次对象，既可完成全部内容分析和索引。</w:t>
      </w:r>
    </w:p>
    <w:p>
      <w:pPr>
        <w:pStyle w:val="47"/>
        <w:numPr>
          <w:ilvl w:val="0"/>
          <w:numId w:val="74"/>
        </w:numPr>
        <w:spacing w:after="156"/>
        <w:ind w:firstLineChars="0"/>
      </w:pPr>
      <w:r>
        <w:rPr>
          <w:rFonts w:hint="eastAsia"/>
        </w:rPr>
        <w:t>保证高性能：依据实际处理性能弹性分析，面临分析高峰期不会造成服务瘫痪。</w:t>
      </w:r>
    </w:p>
    <w:p>
      <w:pPr>
        <w:pStyle w:val="47"/>
        <w:numPr>
          <w:ilvl w:val="0"/>
          <w:numId w:val="69"/>
        </w:numPr>
        <w:spacing w:after="156"/>
        <w:ind w:firstLineChars="0"/>
        <w:rPr>
          <w:b/>
          <w:bCs/>
        </w:rPr>
      </w:pPr>
      <w:r>
        <w:rPr>
          <w:rFonts w:hint="eastAsia"/>
          <w:b/>
          <w:bCs/>
        </w:rPr>
        <w:t>内容识别</w:t>
      </w:r>
    </w:p>
    <w:p>
      <w:pPr>
        <w:pStyle w:val="47"/>
        <w:numPr>
          <w:ilvl w:val="0"/>
          <w:numId w:val="75"/>
        </w:numPr>
        <w:spacing w:after="156"/>
        <w:ind w:firstLineChars="0"/>
      </w:pPr>
      <w:r>
        <w:rPr>
          <w:rFonts w:hint="eastAsia"/>
        </w:rPr>
        <w:t>内容信息抽取</w:t>
      </w:r>
    </w:p>
    <w:p>
      <w:pPr>
        <w:pStyle w:val="47"/>
        <w:spacing w:after="156"/>
        <w:ind w:left="860" w:firstLine="0" w:firstLineChars="0"/>
      </w:pPr>
      <w:r>
        <w:rPr>
          <w:rFonts w:hint="eastAsia"/>
        </w:rPr>
        <w:t>内容转向量：借助NLP自然语言处理技术，基于文档内容关键字或图片内容实例（图片中的主要对象或整图）生成特征向量，可作为内容数据的指纹标识，应用与快速查找相同、相似内容场景。</w:t>
      </w:r>
    </w:p>
    <w:p>
      <w:pPr>
        <w:pStyle w:val="47"/>
        <w:spacing w:after="156"/>
        <w:ind w:left="860" w:firstLine="0" w:firstLineChars="0"/>
      </w:pPr>
      <w:r>
        <w:rPr>
          <w:rFonts w:hint="eastAsia"/>
        </w:rPr>
        <w:t>图片转文本：借助OCR技术，可以将图片中的内容提取成文本，包括文字提取、表格提取、票据证件指定文本提取。</w:t>
      </w:r>
    </w:p>
    <w:p>
      <w:pPr>
        <w:pStyle w:val="47"/>
        <w:numPr>
          <w:ilvl w:val="0"/>
          <w:numId w:val="75"/>
        </w:numPr>
        <w:spacing w:after="156"/>
        <w:ind w:firstLineChars="0"/>
      </w:pPr>
      <w:r>
        <w:rPr>
          <w:rFonts w:hint="eastAsia"/>
        </w:rPr>
        <w:t>内容标签生成</w:t>
      </w:r>
    </w:p>
    <w:p>
      <w:pPr>
        <w:pStyle w:val="47"/>
        <w:spacing w:after="156"/>
        <w:ind w:left="860" w:firstLine="0" w:firstLineChars="0"/>
      </w:pPr>
      <w:r>
        <w:rPr>
          <w:rFonts w:hint="eastAsia"/>
        </w:rPr>
        <w:t>文档标签生成：借助NLP自然语言处理技术，可基于文档描述内容语义，提取出可以概要全文的关键字、关键短语、或一两段文本。</w:t>
      </w:r>
    </w:p>
    <w:p>
      <w:pPr>
        <w:spacing w:after="156"/>
        <w:ind w:firstLine="440"/>
      </w:pPr>
      <w:r>
        <w:rPr>
          <w:rFonts w:hint="eastAsia"/>
        </w:rPr>
        <w:t>图片标签生成：借助图像分割、识别技术，可提取图片中的人脸、物体、实例或票据类别。</w:t>
      </w:r>
    </w:p>
    <w:p>
      <w:pPr>
        <w:pStyle w:val="47"/>
        <w:numPr>
          <w:ilvl w:val="0"/>
          <w:numId w:val="75"/>
        </w:numPr>
        <w:spacing w:after="156"/>
        <w:ind w:firstLineChars="0"/>
      </w:pPr>
      <w:r>
        <w:rPr>
          <w:rFonts w:hint="eastAsia"/>
        </w:rPr>
        <w:t>敏感内容识别</w:t>
      </w:r>
    </w:p>
    <w:p>
      <w:pPr>
        <w:pStyle w:val="47"/>
        <w:spacing w:after="156"/>
        <w:ind w:left="860" w:firstLine="0" w:firstLineChars="0"/>
      </w:pPr>
      <w:r>
        <w:rPr>
          <w:rFonts w:hint="eastAsia"/>
        </w:rPr>
        <w:t>由用户提供组织、行业约定的真实敏感文档作为样本数据，借助NLP自然语言处理技术，可基于文档描述内容语义进行学习，并生成识别模型，用于识别同类敏感文档，整个过程不需要用户设置复杂规则。</w:t>
      </w:r>
    </w:p>
    <w:p>
      <w:pPr>
        <w:pStyle w:val="47"/>
        <w:numPr>
          <w:ilvl w:val="0"/>
          <w:numId w:val="69"/>
        </w:numPr>
        <w:spacing w:after="156"/>
        <w:ind w:firstLineChars="0"/>
        <w:rPr>
          <w:b/>
          <w:bCs/>
        </w:rPr>
      </w:pPr>
      <w:r>
        <w:rPr>
          <w:rFonts w:hint="eastAsia"/>
          <w:b/>
          <w:bCs/>
        </w:rPr>
        <w:t>智能搜索</w:t>
      </w:r>
    </w:p>
    <w:p>
      <w:pPr>
        <w:pStyle w:val="38"/>
      </w:pPr>
      <w:r>
        <w:drawing>
          <wp:inline distT="0" distB="0" distL="0" distR="0">
            <wp:extent cx="5407660" cy="2371725"/>
            <wp:effectExtent l="19050" t="19050" r="21590" b="285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407660" cy="2371725"/>
                    </a:xfrm>
                    <a:prstGeom prst="rect">
                      <a:avLst/>
                    </a:prstGeom>
                    <a:noFill/>
                    <a:ln w="3175">
                      <a:solidFill>
                        <a:schemeClr val="tx1"/>
                      </a:solidFill>
                    </a:ln>
                  </pic:spPr>
                </pic:pic>
              </a:graphicData>
            </a:graphic>
          </wp:inline>
        </w:drawing>
      </w:r>
    </w:p>
    <w:p>
      <w:pPr>
        <w:pStyle w:val="39"/>
      </w:pPr>
      <w:r>
        <w:rPr>
          <w:rFonts w:hint="eastAsia"/>
        </w:rPr>
        <w:t>智能搜索</w:t>
      </w:r>
    </w:p>
    <w:p>
      <w:pPr>
        <w:pStyle w:val="47"/>
        <w:numPr>
          <w:ilvl w:val="0"/>
          <w:numId w:val="76"/>
        </w:numPr>
        <w:spacing w:after="156"/>
        <w:ind w:firstLineChars="0"/>
      </w:pPr>
      <w:r>
        <w:rPr>
          <w:rFonts w:hint="eastAsia"/>
        </w:rPr>
        <w:t>精准搜索</w:t>
      </w:r>
    </w:p>
    <w:p>
      <w:pPr>
        <w:pStyle w:val="47"/>
        <w:spacing w:after="156"/>
        <w:ind w:left="860" w:firstLine="0" w:firstLineChars="0"/>
      </w:pPr>
      <w:r>
        <w:rPr>
          <w:rFonts w:hint="eastAsia"/>
        </w:rPr>
        <w:t>相似结果折叠：借助内容信息抽取的文档、图片指纹，当搜索结果中出现不同文档格式，而内容完全相似的场景时，相似搜索结果将自动折叠，并隐藏冗余的摘要内容，让用户避免信息干扰，更容易找到需要的文档。</w:t>
      </w:r>
    </w:p>
    <w:p>
      <w:pPr>
        <w:pStyle w:val="47"/>
        <w:spacing w:after="156"/>
        <w:ind w:left="860" w:firstLine="0" w:firstLineChars="0"/>
      </w:pPr>
      <w:r>
        <w:rPr>
          <w:rFonts w:hint="eastAsia"/>
        </w:rPr>
        <w:t>同义词近义词搜索：借助词组内容语义，在用户搜索的结果过少时，自动追加同义词、近义词的搜索结果，让用户尽可能少的操作就能找到需要的内容。</w:t>
      </w:r>
    </w:p>
    <w:p>
      <w:pPr>
        <w:pStyle w:val="47"/>
        <w:numPr>
          <w:ilvl w:val="0"/>
          <w:numId w:val="76"/>
        </w:numPr>
        <w:spacing w:after="156"/>
        <w:ind w:firstLineChars="0"/>
      </w:pPr>
      <w:r>
        <w:rPr>
          <w:rFonts w:hint="eastAsia"/>
        </w:rPr>
        <w:t>以文搜图</w:t>
      </w:r>
    </w:p>
    <w:p>
      <w:pPr>
        <w:pStyle w:val="47"/>
        <w:spacing w:after="156"/>
        <w:ind w:left="860" w:firstLine="0" w:firstLineChars="0"/>
      </w:pPr>
      <w:r>
        <w:rPr>
          <w:rFonts w:hint="eastAsia"/>
        </w:rPr>
        <w:t>借助内容信息抽取和内容标签生成技术能力，所有图片中包含的信息可提取到全文检索引擎，因此图片中包含的人脸、物体名称，可以直接借助关键字来搜索，找到需要的图片。</w:t>
      </w:r>
    </w:p>
    <w:p>
      <w:pPr>
        <w:pStyle w:val="47"/>
        <w:numPr>
          <w:ilvl w:val="0"/>
          <w:numId w:val="76"/>
        </w:numPr>
        <w:spacing w:after="156"/>
        <w:ind w:firstLineChars="0"/>
      </w:pPr>
      <w:r>
        <w:rPr>
          <w:rFonts w:hint="eastAsia"/>
        </w:rPr>
        <w:t>特征搜索</w:t>
      </w:r>
    </w:p>
    <w:p>
      <w:pPr>
        <w:pStyle w:val="47"/>
        <w:spacing w:after="156"/>
        <w:ind w:left="860" w:firstLine="0" w:firstLineChars="0"/>
      </w:pPr>
      <w:r>
        <w:rPr>
          <w:rFonts w:hint="eastAsia"/>
        </w:rPr>
        <w:t>借助内容信息的文档、图片指纹，当用户基于已有的文档或图片，可以找到更多类似的文档或图片，可以是整图查找，也可以是图片中的某个实例子图查找。</w:t>
      </w:r>
    </w:p>
    <w:p>
      <w:pPr>
        <w:widowControl/>
        <w:spacing w:after="0" w:afterLines="0" w:line="240" w:lineRule="auto"/>
        <w:ind w:firstLine="0" w:firstLineChars="0"/>
        <w:rPr>
          <w:rFonts w:ascii="微软雅黑" w:hAnsiTheme="minorHAnsi"/>
          <w:color w:val="000000" w:themeColor="text1"/>
          <w:szCs w:val="22"/>
          <w14:textFill>
            <w14:solidFill>
              <w14:schemeClr w14:val="tx1"/>
            </w14:solidFill>
          </w14:textFill>
        </w:rPr>
      </w:pPr>
      <w:r>
        <w:br w:type="page"/>
      </w:r>
    </w:p>
    <w:p>
      <w:pPr>
        <w:pStyle w:val="47"/>
        <w:numPr>
          <w:ilvl w:val="0"/>
          <w:numId w:val="69"/>
        </w:numPr>
        <w:spacing w:after="156"/>
        <w:ind w:firstLineChars="0"/>
        <w:rPr>
          <w:b/>
          <w:bCs/>
        </w:rPr>
      </w:pPr>
      <w:r>
        <w:rPr>
          <w:rFonts w:hint="eastAsia"/>
          <w:b/>
          <w:bCs/>
        </w:rPr>
        <w:t>敏感内容管控</w:t>
      </w:r>
    </w:p>
    <w:p>
      <w:pPr>
        <w:pStyle w:val="38"/>
      </w:pPr>
      <w:r>
        <w:drawing>
          <wp:inline distT="0" distB="0" distL="0" distR="0">
            <wp:extent cx="6120765" cy="3096895"/>
            <wp:effectExtent l="19050" t="19050" r="13335" b="2730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6120765" cy="3096895"/>
                    </a:xfrm>
                    <a:prstGeom prst="rect">
                      <a:avLst/>
                    </a:prstGeom>
                    <a:noFill/>
                    <a:ln w="3175">
                      <a:solidFill>
                        <a:schemeClr val="tx1"/>
                      </a:solidFill>
                    </a:ln>
                  </pic:spPr>
                </pic:pic>
              </a:graphicData>
            </a:graphic>
          </wp:inline>
        </w:drawing>
      </w:r>
    </w:p>
    <w:p>
      <w:pPr>
        <w:pStyle w:val="39"/>
      </w:pPr>
      <w:r>
        <w:rPr>
          <w:rFonts w:hint="eastAsia"/>
        </w:rPr>
        <w:t>敏感内容管控</w:t>
      </w:r>
    </w:p>
    <w:p>
      <w:pPr>
        <w:spacing w:after="156"/>
        <w:ind w:firstLine="440"/>
      </w:pPr>
      <w:r>
        <w:rPr>
          <w:rFonts w:hint="eastAsia"/>
        </w:rPr>
        <w:t>文档数量庞大，对企事业单位，需要高效的方案，对不良内容、反动言论、政治敏感内容进行管控和防止扩散。可根据用户真实文档数据作为训练样本，通过人工智能学习能力，生成该类文档的识别模型，并在文档内容产生变化后进行识别，被识别出的文档将被策略条件进行管控，以满足各行各业客户对于内容合规性管理要求。</w:t>
      </w:r>
    </w:p>
    <w:p>
      <w:pPr>
        <w:spacing w:after="156"/>
        <w:ind w:firstLine="440"/>
      </w:pPr>
    </w:p>
    <w:p>
      <w:pPr>
        <w:spacing w:after="156"/>
        <w:ind w:firstLine="440"/>
      </w:pPr>
    </w:p>
    <w:p>
      <w:pPr>
        <w:pStyle w:val="27"/>
      </w:pPr>
      <w:bookmarkStart w:id="63" w:name="_Toc66288853"/>
      <w:r>
        <w:t>AnyShare Family 7 的高可靠性</w:t>
      </w:r>
      <w:bookmarkEnd w:id="63"/>
    </w:p>
    <w:p>
      <w:pPr>
        <w:spacing w:after="156"/>
        <w:ind w:firstLine="440"/>
      </w:pPr>
      <w:r>
        <w:t>AnyShare Family 7 基于云原生的理念，从设计上，将产品分解为服务的集合，将服务设计为两层：有状态的存储集群和无状态的服务集群。在有状态的存储集群设计上，通过抽象不同的技术特性来提供相应的服务，如关系数据库、对象存储等；在无状态的服务集群设计上，采用服务模块化和微服务架构，基于容器化部署；另外对于微服务和容器化的支撑，我们设计基于容器云，包括容器服务、容器仓库等。</w:t>
      </w:r>
    </w:p>
    <w:p>
      <w:pPr>
        <w:spacing w:after="156"/>
        <w:ind w:firstLine="440"/>
      </w:pPr>
      <w:r>
        <w:rPr>
          <w:rFonts w:hint="eastAsia"/>
        </w:rPr>
        <w:t>在部署形态上，在私有化环境中，我们会基于物理机和操作系统来部署数据库服务、存储服务、容器云等，基于容器来部署（无状态）应用服务。当然，在架构演进过程中，也存在主机与容器混合部署的过渡阶段。</w:t>
      </w:r>
    </w:p>
    <w:p>
      <w:pPr>
        <w:pStyle w:val="47"/>
        <w:numPr>
          <w:ilvl w:val="0"/>
          <w:numId w:val="66"/>
        </w:numPr>
        <w:spacing w:after="156"/>
        <w:ind w:firstLineChars="0"/>
        <w:rPr>
          <w:b/>
          <w:bCs/>
        </w:rPr>
      </w:pPr>
      <w:r>
        <w:rPr>
          <w:rFonts w:hint="eastAsia"/>
          <w:b/>
          <w:bCs/>
        </w:rPr>
        <w:t>从AnyShare整个系统的可靠性来看，我们通过以下4个方面来实现；</w:t>
      </w:r>
    </w:p>
    <w:p>
      <w:pPr>
        <w:pStyle w:val="47"/>
        <w:numPr>
          <w:ilvl w:val="0"/>
          <w:numId w:val="77"/>
        </w:numPr>
        <w:spacing w:after="156"/>
        <w:ind w:firstLineChars="0"/>
      </w:pPr>
      <w:r>
        <w:rPr>
          <w:rFonts w:hint="eastAsia"/>
        </w:rPr>
        <w:t>（应用）服务的高可靠</w:t>
      </w:r>
    </w:p>
    <w:p>
      <w:pPr>
        <w:pStyle w:val="47"/>
        <w:numPr>
          <w:ilvl w:val="0"/>
          <w:numId w:val="77"/>
        </w:numPr>
        <w:spacing w:after="156"/>
        <w:ind w:firstLineChars="0"/>
      </w:pPr>
      <w:r>
        <w:rPr>
          <w:rFonts w:hint="eastAsia"/>
        </w:rPr>
        <w:t>数据库的高可靠</w:t>
      </w:r>
    </w:p>
    <w:p>
      <w:pPr>
        <w:pStyle w:val="47"/>
        <w:numPr>
          <w:ilvl w:val="0"/>
          <w:numId w:val="77"/>
        </w:numPr>
        <w:spacing w:after="156"/>
        <w:ind w:firstLineChars="0"/>
      </w:pPr>
      <w:r>
        <w:rPr>
          <w:rFonts w:hint="eastAsia"/>
        </w:rPr>
        <w:t>存储的高可靠</w:t>
      </w:r>
    </w:p>
    <w:p>
      <w:pPr>
        <w:pStyle w:val="47"/>
        <w:numPr>
          <w:ilvl w:val="0"/>
          <w:numId w:val="77"/>
        </w:numPr>
        <w:spacing w:after="156"/>
        <w:ind w:firstLineChars="0"/>
      </w:pPr>
      <w:r>
        <w:rPr>
          <w:rFonts w:hint="eastAsia"/>
        </w:rPr>
        <w:t>系统的高可靠</w:t>
      </w:r>
    </w:p>
    <w:p>
      <w:pPr>
        <w:pStyle w:val="3"/>
        <w:spacing w:after="156"/>
      </w:pPr>
      <w:bookmarkStart w:id="64" w:name="_Toc66288854"/>
      <w:bookmarkStart w:id="65" w:name="_Hlk53218157"/>
      <w:r>
        <w:rPr>
          <w:rFonts w:hint="eastAsia"/>
        </w:rPr>
        <w:t>应用层可靠性技术</w:t>
      </w:r>
      <w:bookmarkEnd w:id="64"/>
      <w:bookmarkEnd w:id="65"/>
    </w:p>
    <w:p>
      <w:pPr>
        <w:spacing w:after="156"/>
        <w:ind w:firstLine="440"/>
      </w:pPr>
      <w:r>
        <w:t>AnyShare Family 7 在架构演进的过程中，目前应用服务采用主机模式和容器模式混合部署，主机模式采用LVS+Keepalived及监控方式提供可靠性；容器模式基于Kubernetes，通过Kubernetes监控容器状态、自动恢复等机制来提升可靠性。通过基于容器云来实现无状态应用服务，能够实现故障自愈，恢复效率秒级。</w:t>
      </w:r>
    </w:p>
    <w:p>
      <w:pPr>
        <w:pStyle w:val="49"/>
      </w:pPr>
      <w:r>
        <w:rPr>
          <w:rFonts w:hint="eastAsia"/>
        </w:rPr>
        <w:t>应用层可靠性技术</w:t>
      </w:r>
    </w:p>
    <w:tbl>
      <w:tblPr>
        <w:tblStyle w:val="18"/>
        <w:tblW w:w="722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5"/>
        <w:gridCol w:w="4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blHeader/>
          <w:jc w:val="center"/>
        </w:trPr>
        <w:tc>
          <w:tcPr>
            <w:tcW w:w="2835" w:type="dxa"/>
            <w:tcBorders>
              <w:top w:val="single" w:color="auto" w:sz="4" w:space="0"/>
              <w:left w:val="single" w:color="auto" w:sz="4" w:space="0"/>
              <w:bottom w:val="single" w:color="auto" w:sz="4" w:space="0"/>
              <w:right w:val="single" w:color="auto" w:sz="4" w:space="0"/>
            </w:tcBorders>
            <w:shd w:val="clear" w:color="auto" w:fill="D7DBE9"/>
            <w:vAlign w:val="center"/>
          </w:tcPr>
          <w:p>
            <w:pPr>
              <w:pStyle w:val="57"/>
              <w:rPr>
                <w:rFonts w:eastAsia="微软雅黑"/>
                <w:b/>
              </w:rPr>
            </w:pPr>
            <w:r>
              <w:rPr>
                <w:rFonts w:eastAsia="微软雅黑"/>
                <w:b/>
              </w:rPr>
              <w:t>专业名词</w:t>
            </w:r>
          </w:p>
        </w:tc>
        <w:tc>
          <w:tcPr>
            <w:tcW w:w="4390" w:type="dxa"/>
            <w:tcBorders>
              <w:top w:val="single" w:color="auto" w:sz="4" w:space="0"/>
              <w:left w:val="single" w:color="auto" w:sz="4" w:space="0"/>
              <w:bottom w:val="single" w:color="auto" w:sz="4" w:space="0"/>
              <w:right w:val="single" w:color="auto" w:sz="4" w:space="0"/>
            </w:tcBorders>
            <w:shd w:val="clear" w:color="auto" w:fill="D7DBE9"/>
            <w:vAlign w:val="center"/>
          </w:tcPr>
          <w:p>
            <w:pPr>
              <w:pStyle w:val="57"/>
              <w:rPr>
                <w:rFonts w:eastAsia="微软雅黑"/>
                <w:b/>
              </w:rPr>
            </w:pPr>
            <w:r>
              <w:rPr>
                <w:rFonts w:eastAsia="微软雅黑"/>
                <w:b/>
              </w:rPr>
              <w:t>相应解释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835"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color w:val="333333"/>
                <w:shd w:val="clear" w:color="auto" w:fill="FFFFFF"/>
              </w:rPr>
            </w:pPr>
            <w:r>
              <w:rPr>
                <w:color w:val="333333"/>
                <w:shd w:val="clear" w:color="auto" w:fill="FFFFFF"/>
              </w:rPr>
              <w:t>主机模式</w:t>
            </w:r>
          </w:p>
        </w:tc>
        <w:tc>
          <w:tcPr>
            <w:tcW w:w="439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color w:val="333333"/>
                <w:shd w:val="clear" w:color="auto" w:fill="FFFFFF"/>
              </w:rPr>
            </w:pPr>
            <w:r>
              <w:t>应用采用主机方式部署及管理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jc w:val="center"/>
        </w:trPr>
        <w:tc>
          <w:tcPr>
            <w:tcW w:w="2835"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color w:val="333333"/>
                <w:shd w:val="clear" w:color="auto" w:fill="FFFFFF"/>
              </w:rPr>
            </w:pPr>
            <w:r>
              <w:t>容器模式</w:t>
            </w:r>
          </w:p>
        </w:tc>
        <w:tc>
          <w:tcPr>
            <w:tcW w:w="439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color w:val="333333"/>
              </w:rPr>
            </w:pPr>
            <w:r>
              <w:t>应用基于Docker和Kubernetes部署及管理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2835"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color w:val="333333"/>
              </w:rPr>
            </w:pPr>
            <w:r>
              <w:t>负载均衡LVS</w:t>
            </w:r>
          </w:p>
        </w:tc>
        <w:tc>
          <w:tcPr>
            <w:tcW w:w="439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pPr>
            <w:r>
              <w:t>计算机集群中分配负载，以达到最优化资源</w:t>
            </w:r>
          </w:p>
          <w:p>
            <w:pPr>
              <w:pStyle w:val="57"/>
              <w:rPr>
                <w:color w:val="333333"/>
                <w:shd w:val="clear" w:color="auto" w:fill="FFFFFF"/>
              </w:rPr>
            </w:pPr>
            <w:r>
              <w:t>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2835"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color w:val="333333"/>
              </w:rPr>
            </w:pPr>
            <w:r>
              <w:t>高可用Keepalived</w:t>
            </w:r>
          </w:p>
        </w:tc>
        <w:tc>
          <w:tcPr>
            <w:tcW w:w="4390"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pPr>
            <w:r>
              <w:t>集群管理中保证集群高可用的一个服务软件</w:t>
            </w:r>
          </w:p>
        </w:tc>
      </w:tr>
    </w:tbl>
    <w:p>
      <w:pPr>
        <w:spacing w:after="156"/>
        <w:ind w:firstLine="440" w:firstLineChars="0"/>
      </w:pPr>
    </w:p>
    <w:p>
      <w:pPr>
        <w:pStyle w:val="47"/>
        <w:numPr>
          <w:ilvl w:val="0"/>
          <w:numId w:val="78"/>
        </w:numPr>
        <w:spacing w:after="156"/>
        <w:ind w:firstLineChars="0"/>
        <w:rPr>
          <w:b/>
          <w:bCs/>
        </w:rPr>
      </w:pPr>
      <w:r>
        <w:rPr>
          <w:rFonts w:hint="eastAsia"/>
          <w:b/>
          <w:bCs/>
        </w:rPr>
        <w:t>基于主机部署服务的可靠性保证机制</w:t>
      </w:r>
    </w:p>
    <w:p>
      <w:pPr>
        <w:spacing w:after="156"/>
        <w:ind w:firstLine="440"/>
      </w:pPr>
      <w:r>
        <w:t>Keepalived为Linux系统和基于Linux 的架构提供了负载均衡和高可用能力，其负载均衡功能主要源自集成在Linux内核中的LVS项目模块IPVS( IP Virtual Server ），基于IPVS提供的4 层TCP/IP协议负载均衡， Keepalived也具备负载均衡的功能，此外，Keepalived还实现了基于多层TCP/IP 协议（ 3 层、4 层、5/7 层）的健康检查机制，因此， Keepalived在LVS 负载均衡功能的基础上，提供了LVS 集群物理服务器池健康检查和故障节点隔离的功能。</w:t>
      </w:r>
    </w:p>
    <w:p>
      <w:pPr>
        <w:spacing w:after="156"/>
        <w:ind w:firstLine="440"/>
      </w:pPr>
      <w:r>
        <w:rPr>
          <w:rFonts w:hint="eastAsia"/>
        </w:rPr>
        <w:t>除了扩展LVS的负载均衡服务器健康检查能力， Keepalived 还基于虚拟路由冗余协议（ Virtual Route Redundancy Protocol, VRRP )实现了LVS 负载均衡服务器的故障切换转移，即Keepalived还实现了LVS负载均衡器的高可用性。Keepalived 就是为LVS 集群节点提供健康检查和为LVS 负载均衡服务器提供故障切换的用户空间进程。</w:t>
      </w:r>
    </w:p>
    <w:p>
      <w:pPr>
        <w:pStyle w:val="38"/>
      </w:pPr>
      <w:r>
        <w:drawing>
          <wp:inline distT="0" distB="0" distL="0" distR="0">
            <wp:extent cx="5614670" cy="2749550"/>
            <wp:effectExtent l="19050" t="19050" r="24130" b="1270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614670" cy="2749550"/>
                    </a:xfrm>
                    <a:prstGeom prst="rect">
                      <a:avLst/>
                    </a:prstGeom>
                    <a:noFill/>
                    <a:ln w="3175">
                      <a:solidFill>
                        <a:schemeClr val="tx1"/>
                      </a:solidFill>
                    </a:ln>
                  </pic:spPr>
                </pic:pic>
              </a:graphicData>
            </a:graphic>
          </wp:inline>
        </w:drawing>
      </w:r>
    </w:p>
    <w:p>
      <w:pPr>
        <w:pStyle w:val="39"/>
      </w:pPr>
      <w:r>
        <w:rPr>
          <w:rFonts w:hint="eastAsia"/>
        </w:rPr>
        <w:t>主机部署</w:t>
      </w:r>
    </w:p>
    <w:p>
      <w:pPr>
        <w:widowControl/>
        <w:spacing w:after="0" w:afterLines="0" w:line="240" w:lineRule="auto"/>
        <w:ind w:firstLine="0" w:firstLineChars="0"/>
      </w:pPr>
      <w:r>
        <w:br w:type="page"/>
      </w:r>
    </w:p>
    <w:p>
      <w:pPr>
        <w:pStyle w:val="47"/>
        <w:numPr>
          <w:ilvl w:val="0"/>
          <w:numId w:val="78"/>
        </w:numPr>
        <w:spacing w:after="156"/>
        <w:ind w:firstLineChars="0"/>
        <w:rPr>
          <w:b/>
          <w:bCs/>
        </w:rPr>
      </w:pPr>
      <w:r>
        <w:rPr>
          <w:rFonts w:hint="eastAsia"/>
          <w:b/>
          <w:bCs/>
        </w:rPr>
        <w:t>基于容器部署服务的可靠性保证机制</w:t>
      </w:r>
    </w:p>
    <w:p>
      <w:pPr>
        <w:spacing w:after="156"/>
        <w:ind w:firstLine="440"/>
      </w:pPr>
      <w:r>
        <w:t>AnyShare Family 7 的服务集群使用云原生同样的技术和设计，这里以管理控制台服务为例。</w:t>
      </w:r>
    </w:p>
    <w:p>
      <w:pPr>
        <w:spacing w:after="156"/>
        <w:ind w:firstLine="440"/>
      </w:pPr>
      <w:r>
        <w:rPr>
          <w:rFonts w:hint="eastAsia"/>
        </w:rPr>
        <w:t>当管理控制台微服务的某些容器出现故障的时候，比如某个节点下线导致某些容器故障，容器云会自动检测并在其他可用的资源上恢复这些容器。具体过程如图所示：</w:t>
      </w:r>
    </w:p>
    <w:p>
      <w:pPr>
        <w:pStyle w:val="38"/>
      </w:pPr>
      <w:r>
        <w:drawing>
          <wp:inline distT="0" distB="0" distL="0" distR="0">
            <wp:extent cx="5334635" cy="2651760"/>
            <wp:effectExtent l="19050" t="19050" r="18415" b="152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334635" cy="2651760"/>
                    </a:xfrm>
                    <a:prstGeom prst="rect">
                      <a:avLst/>
                    </a:prstGeom>
                    <a:noFill/>
                    <a:ln w="3175">
                      <a:solidFill>
                        <a:schemeClr val="tx1"/>
                      </a:solidFill>
                    </a:ln>
                  </pic:spPr>
                </pic:pic>
              </a:graphicData>
            </a:graphic>
          </wp:inline>
        </w:drawing>
      </w:r>
    </w:p>
    <w:p>
      <w:pPr>
        <w:pStyle w:val="39"/>
      </w:pPr>
      <w:r>
        <w:rPr>
          <w:rFonts w:hint="eastAsia"/>
        </w:rPr>
        <w:t>基于容器的服务故障自愈</w:t>
      </w:r>
    </w:p>
    <w:p>
      <w:pPr>
        <w:spacing w:after="156"/>
        <w:ind w:firstLine="440"/>
      </w:pPr>
      <w:r>
        <w:rPr>
          <w:rFonts w:hint="eastAsia"/>
        </w:rPr>
        <w:t>容器云在实现故障自愈和伸缩性的技术原理简单来讲是这样的：在容器云内部，会把部署的服务看作是一个对象，有一个控制器来监控对象的状态，并执行一个控制循环，来维护对象的期望最终状态。大致如下：</w:t>
      </w:r>
    </w:p>
    <w:p>
      <w:pPr>
        <w:spacing w:after="156"/>
        <w:ind w:firstLine="440"/>
      </w:pPr>
      <w:r>
        <w:t>for {</w:t>
      </w:r>
    </w:p>
    <w:p>
      <w:pPr>
        <w:spacing w:after="156"/>
        <w:ind w:firstLine="440"/>
      </w:pPr>
      <w:r>
        <w:rPr>
          <w:rFonts w:hint="eastAsia"/>
        </w:rPr>
        <w:t xml:space="preserve">  实际状态 := 获取集群中对象 X 的实际状态（Actual State）</w:t>
      </w:r>
    </w:p>
    <w:p>
      <w:pPr>
        <w:spacing w:after="156"/>
        <w:ind w:firstLine="440"/>
      </w:pPr>
      <w:r>
        <w:rPr>
          <w:rFonts w:hint="eastAsia"/>
        </w:rPr>
        <w:t xml:space="preserve">  期望状态 := 获取集群中对象 X 的期望状态（Desired State）</w:t>
      </w:r>
    </w:p>
    <w:p>
      <w:pPr>
        <w:spacing w:after="156"/>
        <w:ind w:firstLine="440"/>
      </w:pPr>
      <w:r>
        <w:t xml:space="preserve">  if 实际状态 == 期望状态{</w:t>
      </w:r>
    </w:p>
    <w:p>
      <w:pPr>
        <w:spacing w:after="156"/>
        <w:ind w:firstLine="440"/>
      </w:pPr>
      <w:r>
        <w:rPr>
          <w:rFonts w:hint="eastAsia"/>
        </w:rPr>
        <w:t xml:space="preserve">    什么都不做</w:t>
      </w:r>
    </w:p>
    <w:p>
      <w:pPr>
        <w:spacing w:after="156"/>
        <w:ind w:firstLine="440"/>
      </w:pPr>
      <w:r>
        <w:t xml:space="preserve">  } else {</w:t>
      </w:r>
    </w:p>
    <w:p>
      <w:pPr>
        <w:spacing w:after="156"/>
        <w:ind w:firstLine="440"/>
      </w:pPr>
      <w:r>
        <w:rPr>
          <w:rFonts w:hint="eastAsia"/>
        </w:rPr>
        <w:t xml:space="preserve">    执行编排动作，将实际状态调整为期望状态</w:t>
      </w:r>
    </w:p>
    <w:p>
      <w:pPr>
        <w:spacing w:after="156"/>
        <w:ind w:firstLine="440"/>
      </w:pPr>
      <w:r>
        <w:t xml:space="preserve">  }</w:t>
      </w:r>
    </w:p>
    <w:p>
      <w:pPr>
        <w:spacing w:after="156"/>
        <w:ind w:firstLine="440"/>
      </w:pPr>
      <w:r>
        <w:t>}</w:t>
      </w:r>
    </w:p>
    <w:p>
      <w:pPr>
        <w:spacing w:after="156"/>
        <w:ind w:firstLine="440"/>
      </w:pPr>
      <w:r>
        <w:rPr>
          <w:rFonts w:hint="eastAsia"/>
        </w:rPr>
        <w:t>在这个例子中，当容器云的控制器监控到管理控制台微服务的某个容器出现故障的时候，即它与预期的「有两个容器副本」的状态不一致，就会执行编排动作，在容器云上通过配置再拉起一个新的容器起来，使整个集群中始终保持「有两个容器副本」。</w:t>
      </w:r>
    </w:p>
    <w:p>
      <w:pPr>
        <w:pStyle w:val="3"/>
        <w:spacing w:after="156"/>
      </w:pPr>
      <w:bookmarkStart w:id="66" w:name="_Toc66288855"/>
      <w:r>
        <w:rPr>
          <w:rFonts w:hint="eastAsia"/>
        </w:rPr>
        <w:t>数据库可靠性技术</w:t>
      </w:r>
      <w:bookmarkEnd w:id="66"/>
    </w:p>
    <w:p>
      <w:pPr>
        <w:pStyle w:val="47"/>
        <w:numPr>
          <w:ilvl w:val="0"/>
          <w:numId w:val="78"/>
        </w:numPr>
        <w:spacing w:after="156"/>
        <w:ind w:firstLineChars="0"/>
        <w:rPr>
          <w:b/>
          <w:bCs/>
        </w:rPr>
      </w:pPr>
      <w:r>
        <w:rPr>
          <w:rFonts w:hint="eastAsia"/>
          <w:b/>
          <w:bCs/>
        </w:rPr>
        <w:t>数据库可靠性名称解释</w:t>
      </w:r>
    </w:p>
    <w:p>
      <w:pPr>
        <w:pStyle w:val="49"/>
      </w:pPr>
      <w:r>
        <w:rPr>
          <w:rFonts w:hint="eastAsia"/>
        </w:rPr>
        <w:t>数据库可靠性名称解释</w:t>
      </w:r>
    </w:p>
    <w:tbl>
      <w:tblPr>
        <w:tblStyle w:val="18"/>
        <w:tblW w:w="9720" w:type="dxa"/>
        <w:jc w:val="center"/>
        <w:tblBorders>
          <w:top w:val="single" w:color="B1BDCA" w:sz="4" w:space="0"/>
          <w:left w:val="single" w:color="B1BDCA" w:sz="4" w:space="0"/>
          <w:bottom w:val="single" w:color="B1BDCA" w:sz="4" w:space="0"/>
          <w:right w:val="single" w:color="B1BDCA" w:sz="4" w:space="0"/>
          <w:insideH w:val="single" w:color="B1BDCA" w:sz="4" w:space="0"/>
          <w:insideV w:val="single" w:color="B1BDCA" w:sz="4" w:space="0"/>
        </w:tblBorders>
        <w:tblLayout w:type="autofit"/>
        <w:tblCellMar>
          <w:top w:w="0" w:type="dxa"/>
          <w:left w:w="108" w:type="dxa"/>
          <w:bottom w:w="0" w:type="dxa"/>
          <w:right w:w="108" w:type="dxa"/>
        </w:tblCellMar>
      </w:tblPr>
      <w:tblGrid>
        <w:gridCol w:w="1828"/>
        <w:gridCol w:w="3887"/>
        <w:gridCol w:w="4005"/>
      </w:tblGrid>
      <w:tr>
        <w:tblPrEx>
          <w:tblBorders>
            <w:top w:val="single" w:color="B1BDCA" w:sz="4" w:space="0"/>
            <w:left w:val="single" w:color="B1BDCA" w:sz="4" w:space="0"/>
            <w:bottom w:val="single" w:color="B1BDCA" w:sz="4" w:space="0"/>
            <w:right w:val="single" w:color="B1BDCA" w:sz="4" w:space="0"/>
            <w:insideH w:val="single" w:color="B1BDCA" w:sz="4" w:space="0"/>
            <w:insideV w:val="single" w:color="B1BDCA" w:sz="4" w:space="0"/>
          </w:tblBorders>
          <w:tblCellMar>
            <w:top w:w="0" w:type="dxa"/>
            <w:left w:w="108" w:type="dxa"/>
            <w:bottom w:w="0" w:type="dxa"/>
            <w:right w:w="108" w:type="dxa"/>
          </w:tblCellMar>
        </w:tblPrEx>
        <w:trPr>
          <w:trHeight w:val="375" w:hRule="atLeast"/>
          <w:jc w:val="center"/>
        </w:trPr>
        <w:tc>
          <w:tcPr>
            <w:tcW w:w="1828" w:type="dxa"/>
            <w:tcBorders>
              <w:top w:val="single" w:color="B1BDCA" w:sz="4" w:space="0"/>
              <w:left w:val="single" w:color="B1BDCA" w:sz="4" w:space="0"/>
              <w:bottom w:val="single" w:color="B1BDCA" w:sz="4" w:space="0"/>
              <w:right w:val="single" w:color="B1BDCA" w:sz="4" w:space="0"/>
            </w:tcBorders>
            <w:shd w:val="clear" w:color="auto" w:fill="D7DBE9"/>
            <w:vAlign w:val="center"/>
          </w:tcPr>
          <w:p>
            <w:pPr>
              <w:pStyle w:val="57"/>
              <w:rPr>
                <w:rFonts w:eastAsia="微软雅黑"/>
                <w:b/>
              </w:rPr>
            </w:pPr>
            <w:r>
              <w:rPr>
                <w:rFonts w:eastAsia="微软雅黑"/>
                <w:b/>
              </w:rPr>
              <w:t>英文缩写</w:t>
            </w:r>
          </w:p>
        </w:tc>
        <w:tc>
          <w:tcPr>
            <w:tcW w:w="3887" w:type="dxa"/>
            <w:tcBorders>
              <w:top w:val="single" w:color="B1BDCA" w:sz="4" w:space="0"/>
              <w:left w:val="single" w:color="B1BDCA" w:sz="4" w:space="0"/>
              <w:bottom w:val="single" w:color="B1BDCA" w:sz="4" w:space="0"/>
              <w:right w:val="single" w:color="B1BDCA" w:sz="4" w:space="0"/>
            </w:tcBorders>
            <w:shd w:val="clear" w:color="auto" w:fill="D7DBE9"/>
            <w:vAlign w:val="center"/>
          </w:tcPr>
          <w:p>
            <w:pPr>
              <w:pStyle w:val="57"/>
              <w:rPr>
                <w:rFonts w:eastAsia="微软雅黑"/>
                <w:b/>
              </w:rPr>
            </w:pPr>
            <w:r>
              <w:rPr>
                <w:rFonts w:eastAsia="微软雅黑"/>
                <w:b/>
              </w:rPr>
              <w:t>英文全称</w:t>
            </w:r>
          </w:p>
        </w:tc>
        <w:tc>
          <w:tcPr>
            <w:tcW w:w="4005" w:type="dxa"/>
            <w:tcBorders>
              <w:top w:val="single" w:color="B1BDCA" w:sz="4" w:space="0"/>
              <w:left w:val="single" w:color="B1BDCA" w:sz="4" w:space="0"/>
              <w:bottom w:val="single" w:color="B1BDCA" w:sz="4" w:space="0"/>
              <w:right w:val="single" w:color="B1BDCA" w:sz="4" w:space="0"/>
            </w:tcBorders>
            <w:shd w:val="clear" w:color="auto" w:fill="D7DBE9"/>
            <w:vAlign w:val="center"/>
          </w:tcPr>
          <w:p>
            <w:pPr>
              <w:pStyle w:val="57"/>
              <w:rPr>
                <w:rFonts w:eastAsia="微软雅黑"/>
                <w:b/>
              </w:rPr>
            </w:pPr>
            <w:r>
              <w:rPr>
                <w:rFonts w:eastAsia="微软雅黑"/>
                <w:b/>
              </w:rPr>
              <w:t>中文</w:t>
            </w:r>
          </w:p>
        </w:tc>
      </w:tr>
      <w:tr>
        <w:tblPrEx>
          <w:tblBorders>
            <w:top w:val="single" w:color="B1BDCA" w:sz="4" w:space="0"/>
            <w:left w:val="single" w:color="B1BDCA" w:sz="4" w:space="0"/>
            <w:bottom w:val="single" w:color="B1BDCA" w:sz="4" w:space="0"/>
            <w:right w:val="single" w:color="B1BDCA" w:sz="4" w:space="0"/>
            <w:insideH w:val="single" w:color="B1BDCA" w:sz="4" w:space="0"/>
            <w:insideV w:val="single" w:color="B1BDCA" w:sz="4" w:space="0"/>
          </w:tblBorders>
          <w:tblCellMar>
            <w:top w:w="0" w:type="dxa"/>
            <w:left w:w="108" w:type="dxa"/>
            <w:bottom w:w="0" w:type="dxa"/>
            <w:right w:w="108" w:type="dxa"/>
          </w:tblCellMar>
        </w:tblPrEx>
        <w:trPr>
          <w:trHeight w:val="457" w:hRule="atLeast"/>
          <w:jc w:val="center"/>
        </w:trPr>
        <w:tc>
          <w:tcPr>
            <w:tcW w:w="1828" w:type="dxa"/>
            <w:tcBorders>
              <w:top w:val="single" w:color="B1BDCA" w:sz="4" w:space="0"/>
              <w:left w:val="single" w:color="B1BDCA" w:sz="4" w:space="0"/>
              <w:bottom w:val="single" w:color="B1BDCA" w:sz="4" w:space="0"/>
              <w:right w:val="single" w:color="B1BDCA" w:sz="4" w:space="0"/>
            </w:tcBorders>
            <w:shd w:val="clear" w:color="auto" w:fill="FAF9F9"/>
          </w:tcPr>
          <w:p>
            <w:pPr>
              <w:pStyle w:val="57"/>
              <w:rPr>
                <w:color w:val="333333"/>
              </w:rPr>
            </w:pPr>
            <w:r>
              <w:rPr>
                <w:color w:val="000000" w:themeColor="text1"/>
                <w14:textFill>
                  <w14:solidFill>
                    <w14:schemeClr w14:val="tx1"/>
                  </w14:solidFill>
                </w14:textFill>
              </w:rPr>
              <w:t xml:space="preserve">Proton RDS </w:t>
            </w:r>
          </w:p>
        </w:tc>
        <w:tc>
          <w:tcPr>
            <w:tcW w:w="3887" w:type="dxa"/>
            <w:tcBorders>
              <w:top w:val="single" w:color="B1BDCA" w:sz="4" w:space="0"/>
              <w:left w:val="single" w:color="B1BDCA" w:sz="4" w:space="0"/>
              <w:bottom w:val="single" w:color="B1BDCA" w:sz="4" w:space="0"/>
              <w:right w:val="single" w:color="B1BDCA" w:sz="4" w:space="0"/>
            </w:tcBorders>
            <w:shd w:val="clear" w:color="auto" w:fill="FAF9F9"/>
          </w:tcPr>
          <w:p>
            <w:pPr>
              <w:pStyle w:val="57"/>
              <w:rPr>
                <w:color w:val="333333"/>
              </w:rPr>
            </w:pPr>
            <w:r>
              <w:rPr>
                <w:color w:val="000000" w:themeColor="text1"/>
                <w14:textFill>
                  <w14:solidFill>
                    <w14:schemeClr w14:val="tx1"/>
                  </w14:solidFill>
                </w14:textFill>
              </w:rPr>
              <w:t>Proton Relational Database Service</w:t>
            </w:r>
          </w:p>
        </w:tc>
        <w:tc>
          <w:tcPr>
            <w:tcW w:w="4005" w:type="dxa"/>
            <w:tcBorders>
              <w:top w:val="single" w:color="B1BDCA" w:sz="4" w:space="0"/>
              <w:left w:val="single" w:color="B1BDCA" w:sz="4" w:space="0"/>
              <w:bottom w:val="single" w:color="B1BDCA" w:sz="4" w:space="0"/>
              <w:right w:val="single" w:color="B1BDCA" w:sz="4" w:space="0"/>
            </w:tcBorders>
            <w:shd w:val="clear" w:color="auto" w:fill="FAF9F9"/>
          </w:tcPr>
          <w:p>
            <w:pPr>
              <w:pStyle w:val="57"/>
              <w:rPr>
                <w:color w:val="333333"/>
              </w:rPr>
            </w:pPr>
            <w:r>
              <w:rPr>
                <w:color w:val="000000" w:themeColor="text1"/>
                <w14:textFill>
                  <w14:solidFill>
                    <w14:schemeClr w14:val="tx1"/>
                  </w14:solidFill>
                </w14:textFill>
              </w:rPr>
              <w:t xml:space="preserve">Proton关系数据库服务 </w:t>
            </w:r>
          </w:p>
        </w:tc>
      </w:tr>
    </w:tbl>
    <w:p>
      <w:pPr>
        <w:pStyle w:val="47"/>
        <w:numPr>
          <w:ilvl w:val="0"/>
          <w:numId w:val="78"/>
        </w:numPr>
        <w:spacing w:after="156"/>
        <w:ind w:firstLineChars="0"/>
        <w:rPr>
          <w:b/>
          <w:bCs/>
        </w:rPr>
      </w:pPr>
      <w:r>
        <w:rPr>
          <w:rFonts w:hint="eastAsia"/>
          <w:b/>
          <w:bCs/>
        </w:rPr>
        <w:t>数据库可靠性技术原理</w:t>
      </w:r>
    </w:p>
    <w:p>
      <w:pPr>
        <w:spacing w:after="156"/>
        <w:ind w:firstLine="440"/>
      </w:pPr>
      <w:r>
        <w:t>AnyShare Family 7 数据库采用爱数的Proton RDS服务， Proton RDS内部基础数据库采用MySQL，通过API管理数据库实例采用主主半同步架构，提供节点级别的高可靠，其可靠性原理如下图。当主节点发生故障时，从节点探测到主节点发生故障，主动咨询是否满足接管主节点身份，当后台服务告知满足接管条件时，从节点切换为主节点，快速向外提供服务。</w:t>
      </w:r>
    </w:p>
    <w:p>
      <w:pPr>
        <w:pStyle w:val="38"/>
      </w:pPr>
      <w:r>
        <w:drawing>
          <wp:inline distT="0" distB="0" distL="0" distR="0">
            <wp:extent cx="5273675" cy="2524125"/>
            <wp:effectExtent l="19050" t="19050" r="22225" b="285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3675" cy="2524125"/>
                    </a:xfrm>
                    <a:prstGeom prst="rect">
                      <a:avLst/>
                    </a:prstGeom>
                    <a:noFill/>
                    <a:ln w="3175">
                      <a:solidFill>
                        <a:schemeClr val="tx1"/>
                      </a:solidFill>
                    </a:ln>
                  </pic:spPr>
                </pic:pic>
              </a:graphicData>
            </a:graphic>
          </wp:inline>
        </w:drawing>
      </w:r>
    </w:p>
    <w:p>
      <w:pPr>
        <w:pStyle w:val="39"/>
      </w:pPr>
      <w:r>
        <w:rPr>
          <w:rFonts w:hint="eastAsia"/>
        </w:rPr>
        <w:t>数据库可靠性原理</w:t>
      </w:r>
    </w:p>
    <w:p>
      <w:pPr>
        <w:spacing w:after="156"/>
        <w:ind w:firstLine="440"/>
      </w:pPr>
      <w:r>
        <w:rPr>
          <w:rFonts w:hint="eastAsia"/>
        </w:rPr>
        <w:t>数据库同步流程如下：</w:t>
      </w:r>
    </w:p>
    <w:p>
      <w:pPr>
        <w:pStyle w:val="47"/>
        <w:numPr>
          <w:ilvl w:val="0"/>
          <w:numId w:val="79"/>
        </w:numPr>
        <w:spacing w:after="156"/>
        <w:ind w:firstLineChars="0"/>
      </w:pPr>
      <w:r>
        <w:t>在每次准备提交事务完成数据更新前，主库将数据更新的事件记录到二进制日志中。MySQL会按照事务提交的顺序来记录二进制日志。在记录二进制日志后，主库会告诉存储引擎可以提交事务。</w:t>
      </w:r>
    </w:p>
    <w:p>
      <w:pPr>
        <w:pStyle w:val="47"/>
        <w:numPr>
          <w:ilvl w:val="0"/>
          <w:numId w:val="79"/>
        </w:numPr>
        <w:spacing w:after="156"/>
        <w:ind w:firstLineChars="0"/>
      </w:pPr>
      <w:r>
        <w:t>从库会启动一个工作线程，I/O线程跟主库建立一个普通的客户端连接，然后再主库上启动一个特殊的二进制转储(binlog dump)线程，这个二进制转储线程会读取主库上二进制日志中的事件。如果该线程追赶上了主库，就进入睡眠状态，直到主库发送信号通知有新事件产生再次唤醒。</w:t>
      </w:r>
    </w:p>
    <w:p>
      <w:pPr>
        <w:pStyle w:val="47"/>
        <w:numPr>
          <w:ilvl w:val="0"/>
          <w:numId w:val="79"/>
        </w:numPr>
        <w:spacing w:after="156"/>
        <w:ind w:firstLineChars="0"/>
      </w:pPr>
      <w:r>
        <w:t>从库SQL线程从中继日志中读取事件，并在从库上执行，完成复制。</w:t>
      </w:r>
    </w:p>
    <w:p>
      <w:pPr>
        <w:pStyle w:val="47"/>
        <w:numPr>
          <w:ilvl w:val="0"/>
          <w:numId w:val="78"/>
        </w:numPr>
        <w:spacing w:after="156"/>
        <w:ind w:firstLineChars="0"/>
        <w:rPr>
          <w:b/>
          <w:bCs/>
        </w:rPr>
      </w:pPr>
      <w:r>
        <w:rPr>
          <w:rFonts w:hint="eastAsia"/>
          <w:b/>
          <w:bCs/>
        </w:rPr>
        <w:t>特色总结</w:t>
      </w:r>
    </w:p>
    <w:p>
      <w:pPr>
        <w:spacing w:after="156"/>
        <w:ind w:firstLine="440"/>
      </w:pPr>
      <w:r>
        <w:t>AnyShare Family 7 采用半同步复制，半同步复制是Master等待event写入Slave的relay后，再提交本地，保证Slave一定收到了需要同步的数据，从而保证每次的数据写入，主从数据一致并减少主从数据库的数据延迟缩小。</w:t>
      </w:r>
    </w:p>
    <w:p>
      <w:pPr>
        <w:pStyle w:val="3"/>
        <w:spacing w:after="156"/>
      </w:pPr>
      <w:bookmarkStart w:id="67" w:name="_Toc66288856"/>
      <w:r>
        <w:rPr>
          <w:rFonts w:hint="eastAsia"/>
        </w:rPr>
        <w:t>存储可靠性技术</w:t>
      </w:r>
      <w:bookmarkEnd w:id="67"/>
    </w:p>
    <w:p>
      <w:pPr>
        <w:pStyle w:val="47"/>
        <w:numPr>
          <w:ilvl w:val="0"/>
          <w:numId w:val="78"/>
        </w:numPr>
        <w:spacing w:after="156"/>
        <w:ind w:firstLineChars="0"/>
        <w:rPr>
          <w:b/>
          <w:bCs/>
        </w:rPr>
      </w:pPr>
      <w:bookmarkStart w:id="68" w:name="_Hlk52380389"/>
      <w:r>
        <w:rPr>
          <w:rFonts w:hint="eastAsia"/>
          <w:b/>
          <w:bCs/>
        </w:rPr>
        <w:t>存储可靠性名词注释</w:t>
      </w:r>
      <w:bookmarkEnd w:id="68"/>
    </w:p>
    <w:p>
      <w:pPr>
        <w:pStyle w:val="49"/>
      </w:pPr>
      <w:r>
        <w:rPr>
          <w:rFonts w:hint="eastAsia"/>
        </w:rPr>
        <w:t>存储可靠性名词注释</w:t>
      </w:r>
    </w:p>
    <w:tbl>
      <w:tblPr>
        <w:tblStyle w:val="18"/>
        <w:tblW w:w="892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4"/>
        <w:gridCol w:w="4615"/>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jc w:val="center"/>
        </w:trPr>
        <w:tc>
          <w:tcPr>
            <w:tcW w:w="1334" w:type="dxa"/>
            <w:tcBorders>
              <w:top w:val="single" w:color="auto" w:sz="4" w:space="0"/>
              <w:left w:val="single" w:color="auto" w:sz="4" w:space="0"/>
              <w:bottom w:val="single" w:color="auto" w:sz="4" w:space="0"/>
              <w:right w:val="single" w:color="auto" w:sz="4" w:space="0"/>
            </w:tcBorders>
            <w:shd w:val="clear" w:color="auto" w:fill="D7DBE9"/>
            <w:vAlign w:val="center"/>
          </w:tcPr>
          <w:p>
            <w:pPr>
              <w:pStyle w:val="57"/>
              <w:rPr>
                <w:rFonts w:eastAsia="微软雅黑"/>
                <w:b/>
              </w:rPr>
            </w:pPr>
            <w:r>
              <w:rPr>
                <w:rFonts w:eastAsia="微软雅黑"/>
                <w:b/>
              </w:rPr>
              <w:t>英文缩写</w:t>
            </w:r>
          </w:p>
        </w:tc>
        <w:tc>
          <w:tcPr>
            <w:tcW w:w="4615" w:type="dxa"/>
            <w:tcBorders>
              <w:top w:val="single" w:color="auto" w:sz="4" w:space="0"/>
              <w:left w:val="single" w:color="auto" w:sz="4" w:space="0"/>
              <w:bottom w:val="single" w:color="auto" w:sz="4" w:space="0"/>
              <w:right w:val="single" w:color="auto" w:sz="4" w:space="0"/>
            </w:tcBorders>
            <w:shd w:val="clear" w:color="auto" w:fill="D7DBE9"/>
            <w:vAlign w:val="center"/>
          </w:tcPr>
          <w:p>
            <w:pPr>
              <w:pStyle w:val="57"/>
              <w:rPr>
                <w:rFonts w:eastAsia="微软雅黑"/>
                <w:b/>
              </w:rPr>
            </w:pPr>
            <w:r>
              <w:rPr>
                <w:rFonts w:eastAsia="微软雅黑"/>
                <w:b/>
              </w:rPr>
              <w:t>英文全称</w:t>
            </w:r>
          </w:p>
        </w:tc>
        <w:tc>
          <w:tcPr>
            <w:tcW w:w="2977" w:type="dxa"/>
            <w:tcBorders>
              <w:top w:val="single" w:color="auto" w:sz="4" w:space="0"/>
              <w:left w:val="single" w:color="auto" w:sz="4" w:space="0"/>
              <w:bottom w:val="single" w:color="auto" w:sz="4" w:space="0"/>
              <w:right w:val="single" w:color="auto" w:sz="4" w:space="0"/>
            </w:tcBorders>
            <w:shd w:val="clear" w:color="auto" w:fill="D7DBE9"/>
            <w:vAlign w:val="center"/>
          </w:tcPr>
          <w:p>
            <w:pPr>
              <w:pStyle w:val="57"/>
              <w:rPr>
                <w:rFonts w:eastAsia="微软雅黑"/>
                <w:b/>
              </w:rPr>
            </w:pPr>
            <w:r>
              <w:rPr>
                <w:rFonts w:eastAsia="微软雅黑"/>
                <w:b/>
              </w:rPr>
              <w:t>中文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1334" w:type="dxa"/>
            <w:tcBorders>
              <w:top w:val="single" w:color="auto" w:sz="4" w:space="0"/>
              <w:left w:val="single" w:color="auto" w:sz="4" w:space="0"/>
              <w:bottom w:val="single" w:color="auto" w:sz="4" w:space="0"/>
              <w:right w:val="single" w:color="auto" w:sz="4" w:space="0"/>
            </w:tcBorders>
            <w:shd w:val="clear" w:color="auto" w:fill="FAF9F9"/>
          </w:tcPr>
          <w:p>
            <w:pPr>
              <w:pStyle w:val="57"/>
              <w:rPr>
                <w:color w:val="333333"/>
              </w:rPr>
            </w:pPr>
            <w:r>
              <w:rPr>
                <w:color w:val="000000" w:themeColor="text1"/>
                <w14:textFill>
                  <w14:solidFill>
                    <w14:schemeClr w14:val="tx1"/>
                  </w14:solidFill>
                </w14:textFill>
              </w:rPr>
              <w:t xml:space="preserve">CRUSH </w:t>
            </w:r>
          </w:p>
        </w:tc>
        <w:tc>
          <w:tcPr>
            <w:tcW w:w="4615" w:type="dxa"/>
            <w:tcBorders>
              <w:top w:val="single" w:color="auto" w:sz="4" w:space="0"/>
              <w:left w:val="single" w:color="auto" w:sz="4" w:space="0"/>
              <w:bottom w:val="single" w:color="auto" w:sz="4" w:space="0"/>
              <w:right w:val="single" w:color="auto" w:sz="4" w:space="0"/>
            </w:tcBorders>
            <w:shd w:val="clear" w:color="auto" w:fill="FAF9F9"/>
          </w:tcPr>
          <w:p>
            <w:pPr>
              <w:pStyle w:val="57"/>
              <w:rPr>
                <w:color w:val="333333"/>
              </w:rPr>
            </w:pPr>
            <w:r>
              <w:rPr>
                <w:color w:val="000000" w:themeColor="text1"/>
                <w14:textFill>
                  <w14:solidFill>
                    <w14:schemeClr w14:val="tx1"/>
                  </w14:solidFill>
                </w14:textFill>
              </w:rPr>
              <w:t xml:space="preserve">Controlled Replication Under Scalable Hashing </w:t>
            </w:r>
          </w:p>
        </w:tc>
        <w:tc>
          <w:tcPr>
            <w:tcW w:w="2977" w:type="dxa"/>
            <w:tcBorders>
              <w:top w:val="single" w:color="auto" w:sz="4" w:space="0"/>
              <w:left w:val="single" w:color="auto" w:sz="4" w:space="0"/>
              <w:bottom w:val="single" w:color="auto" w:sz="4" w:space="0"/>
              <w:right w:val="single" w:color="auto" w:sz="4" w:space="0"/>
            </w:tcBorders>
            <w:shd w:val="clear" w:color="auto" w:fill="FAF9F9"/>
          </w:tcPr>
          <w:p>
            <w:pPr>
              <w:pStyle w:val="57"/>
              <w:rPr>
                <w:color w:val="333333"/>
                <w:shd w:val="clear" w:color="auto" w:fill="FFFFFF"/>
              </w:rPr>
            </w:pPr>
            <w:r>
              <w:rPr>
                <w:color w:val="000000"/>
              </w:rPr>
              <w:t xml:space="preserve">伪随机数据分布算法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jc w:val="center"/>
        </w:trPr>
        <w:tc>
          <w:tcPr>
            <w:tcW w:w="1334"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color w:val="333333"/>
              </w:rPr>
            </w:pPr>
            <w:r>
              <w:rPr>
                <w:color w:val="000000" w:themeColor="text1"/>
                <w14:textFill>
                  <w14:solidFill>
                    <w14:schemeClr w14:val="tx1"/>
                  </w14:solidFill>
                </w14:textFill>
              </w:rPr>
              <w:t xml:space="preserve">RADOS </w:t>
            </w:r>
          </w:p>
        </w:tc>
        <w:tc>
          <w:tcPr>
            <w:tcW w:w="4615"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color w:val="333333"/>
              </w:rPr>
            </w:pPr>
            <w:r>
              <w:rPr>
                <w:color w:val="000000" w:themeColor="text1"/>
                <w14:textFill>
                  <w14:solidFill>
                    <w14:schemeClr w14:val="tx1"/>
                  </w14:solidFill>
                </w14:textFill>
              </w:rPr>
              <w:t xml:space="preserve">Reliable Autonomic Distributed Object Store </w:t>
            </w:r>
          </w:p>
        </w:tc>
        <w:tc>
          <w:tcPr>
            <w:tcW w:w="2977"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color w:val="333333"/>
                <w:shd w:val="clear" w:color="auto" w:fill="FFFFFF"/>
              </w:rPr>
            </w:pPr>
            <w:r>
              <w:rPr>
                <w:color w:val="000000"/>
              </w:rPr>
              <w:t>可靠自主的分布式对象存储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334" w:type="dxa"/>
            <w:tcBorders>
              <w:top w:val="single" w:color="auto" w:sz="4" w:space="0"/>
              <w:left w:val="single" w:color="auto" w:sz="4" w:space="0"/>
              <w:bottom w:val="single" w:color="auto" w:sz="4" w:space="0"/>
              <w:right w:val="single" w:color="auto" w:sz="4" w:space="0"/>
            </w:tcBorders>
            <w:shd w:val="clear" w:color="auto" w:fill="FAF9F9"/>
          </w:tcPr>
          <w:p>
            <w:pPr>
              <w:pStyle w:val="57"/>
              <w:rPr>
                <w:color w:val="333333"/>
              </w:rPr>
            </w:pPr>
            <w:r>
              <w:rPr>
                <w:color w:val="000000" w:themeColor="text1"/>
                <w14:textFill>
                  <w14:solidFill>
                    <w14:schemeClr w14:val="tx1"/>
                  </w14:solidFill>
                </w14:textFill>
              </w:rPr>
              <w:t xml:space="preserve">RGW </w:t>
            </w:r>
          </w:p>
        </w:tc>
        <w:tc>
          <w:tcPr>
            <w:tcW w:w="4615" w:type="dxa"/>
            <w:tcBorders>
              <w:top w:val="single" w:color="auto" w:sz="4" w:space="0"/>
              <w:left w:val="single" w:color="auto" w:sz="4" w:space="0"/>
              <w:bottom w:val="single" w:color="auto" w:sz="4" w:space="0"/>
              <w:right w:val="single" w:color="auto" w:sz="4" w:space="0"/>
            </w:tcBorders>
            <w:shd w:val="clear" w:color="auto" w:fill="FAF9F9"/>
          </w:tcPr>
          <w:p>
            <w:pPr>
              <w:pStyle w:val="57"/>
              <w:rPr>
                <w:color w:val="333333"/>
              </w:rPr>
            </w:pPr>
            <w:r>
              <w:rPr>
                <w:color w:val="000000" w:themeColor="text1"/>
                <w14:textFill>
                  <w14:solidFill>
                    <w14:schemeClr w14:val="tx1"/>
                  </w14:solidFill>
                </w14:textFill>
              </w:rPr>
              <w:t xml:space="preserve">RADOSGW /RADOS gateway </w:t>
            </w:r>
          </w:p>
        </w:tc>
        <w:tc>
          <w:tcPr>
            <w:tcW w:w="2977" w:type="dxa"/>
            <w:tcBorders>
              <w:top w:val="single" w:color="auto" w:sz="4" w:space="0"/>
              <w:left w:val="single" w:color="auto" w:sz="4" w:space="0"/>
              <w:bottom w:val="single" w:color="auto" w:sz="4" w:space="0"/>
              <w:right w:val="single" w:color="auto" w:sz="4" w:space="0"/>
            </w:tcBorders>
            <w:shd w:val="clear" w:color="auto" w:fill="FAF9F9"/>
          </w:tcPr>
          <w:p>
            <w:pPr>
              <w:pStyle w:val="57"/>
              <w:rPr>
                <w:color w:val="333333"/>
                <w:shd w:val="clear" w:color="auto" w:fill="FFFFFF"/>
              </w:rPr>
            </w:pPr>
            <w:r>
              <w:rPr>
                <w:color w:val="000000"/>
              </w:rPr>
              <w:t xml:space="preserve">对象网关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334"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color w:val="333333"/>
              </w:rPr>
            </w:pPr>
            <w:r>
              <w:rPr>
                <w:color w:val="000000" w:themeColor="text1"/>
                <w14:textFill>
                  <w14:solidFill>
                    <w14:schemeClr w14:val="tx1"/>
                  </w14:solidFill>
                </w14:textFill>
              </w:rPr>
              <w:t xml:space="preserve">S3 </w:t>
            </w:r>
          </w:p>
        </w:tc>
        <w:tc>
          <w:tcPr>
            <w:tcW w:w="4615"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color w:val="333333"/>
              </w:rPr>
            </w:pPr>
            <w:r>
              <w:rPr>
                <w:color w:val="000000" w:themeColor="text1"/>
                <w14:textFill>
                  <w14:solidFill>
                    <w14:schemeClr w14:val="tx1"/>
                  </w14:solidFill>
                </w14:textFill>
              </w:rPr>
              <w:t xml:space="preserve">Amazon Simple Storage Service </w:t>
            </w:r>
          </w:p>
        </w:tc>
        <w:tc>
          <w:tcPr>
            <w:tcW w:w="2977"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57"/>
              <w:rPr>
                <w:color w:val="333333"/>
              </w:rPr>
            </w:pPr>
            <w:r>
              <w:rPr>
                <w:color w:val="000000" w:themeColor="text1"/>
                <w14:textFill>
                  <w14:solidFill>
                    <w14:schemeClr w14:val="tx1"/>
                  </w14:solidFill>
                </w14:textFill>
              </w:rPr>
              <w:t xml:space="preserve">Amazon 对象存储服务 </w:t>
            </w:r>
          </w:p>
        </w:tc>
      </w:tr>
    </w:tbl>
    <w:p>
      <w:pPr>
        <w:pStyle w:val="47"/>
        <w:numPr>
          <w:ilvl w:val="0"/>
          <w:numId w:val="78"/>
        </w:numPr>
        <w:spacing w:after="156"/>
        <w:ind w:firstLineChars="0"/>
        <w:rPr>
          <w:b/>
          <w:bCs/>
        </w:rPr>
      </w:pPr>
      <w:r>
        <w:rPr>
          <w:rFonts w:hint="eastAsia"/>
          <w:b/>
          <w:bCs/>
        </w:rPr>
        <w:t>存储可靠性技术原理</w:t>
      </w:r>
    </w:p>
    <w:p>
      <w:pPr>
        <w:spacing w:after="156"/>
        <w:ind w:firstLine="440"/>
      </w:pPr>
      <w:r>
        <w:t>AnyShare Family 7 采用爱数对象存储ECeph，ECeph对象存储由分布式存储集群 RADOS 和对象存储网关 RGW 构成。 对象存储网关守护进程（radosgw），使用 librados 接口和RADOS集群交互。其提供了与 Amazon S3 兼容的接口，将使用 S3 协议上传的对象进行处理，存储到RADOS 集群中，如下图所示。</w:t>
      </w:r>
    </w:p>
    <w:p>
      <w:pPr>
        <w:pStyle w:val="38"/>
      </w:pPr>
      <w:r>
        <w:drawing>
          <wp:inline distT="0" distB="0" distL="0" distR="0">
            <wp:extent cx="4712335" cy="2273935"/>
            <wp:effectExtent l="19050" t="19050" r="12065" b="1206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712335" cy="2273935"/>
                    </a:xfrm>
                    <a:prstGeom prst="rect">
                      <a:avLst/>
                    </a:prstGeom>
                    <a:noFill/>
                    <a:ln w="3175">
                      <a:solidFill>
                        <a:schemeClr val="tx1"/>
                      </a:solidFill>
                    </a:ln>
                  </pic:spPr>
                </pic:pic>
              </a:graphicData>
            </a:graphic>
          </wp:inline>
        </w:drawing>
      </w:r>
    </w:p>
    <w:p>
      <w:pPr>
        <w:pStyle w:val="39"/>
      </w:pPr>
      <w:r>
        <w:t>ECeph分层</w:t>
      </w:r>
    </w:p>
    <w:p>
      <w:pPr>
        <w:spacing w:after="156"/>
        <w:ind w:firstLine="440"/>
      </w:pPr>
      <w:r>
        <w:t xml:space="preserve">RADOS 分布式存储集群则包括两种类型的守护进程: OSD 和 Monitor。由OSD守护进程处理存储设备上的读/写操作。同时通过Monitor维护着集群运行图的主副本。 Monitor 集群确保了当某个Monitor失效时的高可用性。存储集群客户端向Monitor索取集群运行图的最新副本。ECeph OSD守护进程检查自身状态、以及其它 OSD 的状态，并报告给 Monitor。RADOS 集群的客户端和各个OSD守护进程使用 CRUSH 算法 高效地计算数据位置，而不是依赖于一个中心化的查询表。 </w:t>
      </w:r>
    </w:p>
    <w:p>
      <w:pPr>
        <w:spacing w:after="156"/>
        <w:ind w:firstLine="440"/>
      </w:pPr>
      <w:r>
        <w:rPr>
          <w:rFonts w:hint="eastAsia"/>
        </w:rPr>
        <w:t>在分布式系统中，常见的故障有网络链路故障、掉电、服务器宕机、硬盘故障等，ECeph 能够容忍这些故障，并进行自动修复（默认自动修复时间 15 分钟后），使系统自动恢复到健康状态，保证数据的可靠性和系统可用性。</w:t>
      </w:r>
    </w:p>
    <w:p>
      <w:pPr>
        <w:pStyle w:val="38"/>
      </w:pPr>
      <w:r>
        <w:drawing>
          <wp:inline distT="0" distB="0" distL="0" distR="0">
            <wp:extent cx="4761230" cy="2334895"/>
            <wp:effectExtent l="0" t="0" r="1270"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761230" cy="2334895"/>
                    </a:xfrm>
                    <a:prstGeom prst="rect">
                      <a:avLst/>
                    </a:prstGeom>
                    <a:noFill/>
                  </pic:spPr>
                </pic:pic>
              </a:graphicData>
            </a:graphic>
          </wp:inline>
        </w:drawing>
      </w:r>
    </w:p>
    <w:p>
      <w:pPr>
        <w:pStyle w:val="39"/>
      </w:pPr>
      <w:r>
        <w:rPr>
          <w:rFonts w:hint="eastAsia"/>
        </w:rPr>
        <w:t>故障修复</w:t>
      </w:r>
    </w:p>
    <w:p>
      <w:pPr>
        <w:spacing w:after="156"/>
        <w:ind w:firstLine="440"/>
      </w:pPr>
      <w:r>
        <w:rPr>
          <w:rFonts w:hint="eastAsia"/>
        </w:rPr>
        <w:t xml:space="preserve">自愈过程如下： </w:t>
      </w:r>
    </w:p>
    <w:p>
      <w:pPr>
        <w:pStyle w:val="47"/>
        <w:numPr>
          <w:ilvl w:val="0"/>
          <w:numId w:val="80"/>
        </w:numPr>
        <w:spacing w:after="156"/>
        <w:ind w:firstLineChars="0"/>
      </w:pPr>
      <w:r>
        <w:t>当系统中某些磁盘失去响应后（网络中断、节点掉电、硬盘故障等原因导致），受影响的存储池处于降级状态，其有效的副本数是 N-1。</w:t>
      </w:r>
    </w:p>
    <w:p>
      <w:pPr>
        <w:pStyle w:val="47"/>
        <w:numPr>
          <w:ilvl w:val="0"/>
          <w:numId w:val="80"/>
        </w:numPr>
        <w:spacing w:after="156"/>
        <w:ind w:firstLineChars="0"/>
      </w:pPr>
      <w:r>
        <w:t>ECeph 重新计算数据块映射，复制新的副本数据块，以保证存储池的有效副本数是 N，这个过程为 recovering。</w:t>
      </w:r>
    </w:p>
    <w:p>
      <w:pPr>
        <w:pStyle w:val="47"/>
        <w:numPr>
          <w:ilvl w:val="0"/>
          <w:numId w:val="80"/>
        </w:numPr>
        <w:spacing w:after="156"/>
        <w:ind w:firstLineChars="0"/>
      </w:pPr>
      <w:r>
        <w:t>recovering 是并行的，以保证 recovering 过程并行、高效。CRUSH 算法使得所有磁盘上的主数据块和副本数据块在 recovering 后仍然保持均衡分布。</w:t>
      </w:r>
    </w:p>
    <w:p>
      <w:pPr>
        <w:pStyle w:val="47"/>
        <w:numPr>
          <w:ilvl w:val="0"/>
          <w:numId w:val="80"/>
        </w:numPr>
        <w:spacing w:after="156"/>
        <w:ind w:firstLineChars="0"/>
      </w:pPr>
      <w:r>
        <w:t>recovering 完成后，即 ECeph 自愈完成，系统恢复健康状态，可抵御下一次故障风险（注：ECeph 节点/磁盘组数量大于副本数量才能执行自动修复）。</w:t>
      </w:r>
    </w:p>
    <w:p>
      <w:pPr>
        <w:pStyle w:val="47"/>
        <w:numPr>
          <w:ilvl w:val="0"/>
          <w:numId w:val="78"/>
        </w:numPr>
        <w:spacing w:after="156"/>
        <w:ind w:firstLineChars="0"/>
        <w:rPr>
          <w:b/>
          <w:bCs/>
        </w:rPr>
      </w:pPr>
      <w:r>
        <w:rPr>
          <w:rFonts w:hint="eastAsia"/>
          <w:b/>
          <w:bCs/>
        </w:rPr>
        <w:t>存储可靠性技术总结</w:t>
      </w:r>
    </w:p>
    <w:p>
      <w:pPr>
        <w:spacing w:after="156"/>
        <w:ind w:firstLine="440"/>
      </w:pPr>
      <w:r>
        <w:t xml:space="preserve">ECeph 是一个可大规模横向扩展的分布式对象存储系统，提供可支持纠删码数据冗余策略的对象存储服务。 ECeph 对象存储系统通过软件将通用硬件的本地存储资源整合从而构建全分布式存储池，提供企业级的可靠性和可用性。 </w:t>
      </w:r>
    </w:p>
    <w:p>
      <w:pPr>
        <w:spacing w:after="156"/>
        <w:ind w:firstLine="440"/>
      </w:pPr>
      <w:r>
        <w:rPr>
          <w:rFonts w:hint="eastAsia"/>
        </w:rPr>
        <w:t>传统文件系统通过元数据(Metadata)或文件分配表(FAT)查找数据块存放位置。ECeph 使用分布式存储系统，摒弃了传统的数据存储方案，使用 CRUSH 算法来计算数据 块的存放位置。</w:t>
      </w:r>
    </w:p>
    <w:p>
      <w:pPr>
        <w:pStyle w:val="47"/>
        <w:numPr>
          <w:ilvl w:val="1"/>
          <w:numId w:val="66"/>
        </w:numPr>
        <w:spacing w:after="156"/>
        <w:ind w:firstLineChars="0"/>
      </w:pPr>
      <w:r>
        <w:t>ECeph高可靠具有以下特点:</w:t>
      </w:r>
    </w:p>
    <w:p>
      <w:pPr>
        <w:pStyle w:val="47"/>
        <w:numPr>
          <w:ilvl w:val="2"/>
          <w:numId w:val="81"/>
        </w:numPr>
        <w:spacing w:after="156"/>
        <w:ind w:firstLineChars="0"/>
      </w:pPr>
      <w:r>
        <w:rPr>
          <w:rFonts w:hint="eastAsia"/>
        </w:rPr>
        <w:t>故障隔离：同一份数据的不同副本分布在不同节点的磁盘上，降低节点或者磁盘故障带来的数据损坏风险。</w:t>
      </w:r>
    </w:p>
    <w:p>
      <w:pPr>
        <w:pStyle w:val="47"/>
        <w:numPr>
          <w:ilvl w:val="2"/>
          <w:numId w:val="81"/>
        </w:numPr>
        <w:spacing w:after="156"/>
        <w:ind w:firstLineChars="0"/>
      </w:pPr>
      <w:r>
        <w:rPr>
          <w:rFonts w:hint="eastAsia"/>
        </w:rPr>
        <w:t>负载均衡：将数据块充分打散，数据能均匀的分布到不同容量的节点上，避免节点负载不同带来的性能瓶颈。</w:t>
      </w:r>
    </w:p>
    <w:p>
      <w:pPr>
        <w:pStyle w:val="47"/>
        <w:numPr>
          <w:ilvl w:val="2"/>
          <w:numId w:val="81"/>
        </w:numPr>
        <w:spacing w:after="156"/>
        <w:ind w:firstLineChars="0"/>
      </w:pPr>
      <w:r>
        <w:t>分布式元数据：通过CRUSH MAP和一些规则，能够快速定位数据块位置，避免元数据热点导致的性能瓶颈。</w:t>
      </w:r>
    </w:p>
    <w:p>
      <w:pPr>
        <w:pStyle w:val="47"/>
        <w:numPr>
          <w:ilvl w:val="2"/>
          <w:numId w:val="81"/>
        </w:numPr>
        <w:spacing w:after="156"/>
        <w:ind w:firstLineChars="0"/>
      </w:pPr>
      <w:r>
        <w:t>最优的动态变化：当CRUSH MAP变化时，以最小化数据迁移，重新恢复数据平衡分布。</w:t>
      </w:r>
    </w:p>
    <w:p>
      <w:pPr>
        <w:pStyle w:val="3"/>
        <w:spacing w:after="156"/>
      </w:pPr>
      <w:bookmarkStart w:id="69" w:name="_Toc66288857"/>
      <w:r>
        <w:rPr>
          <w:rFonts w:hint="eastAsia"/>
        </w:rPr>
        <w:t>系统可靠性技术</w:t>
      </w:r>
      <w:bookmarkEnd w:id="69"/>
    </w:p>
    <w:p>
      <w:pPr>
        <w:spacing w:after="156"/>
        <w:ind w:firstLine="440"/>
      </w:pPr>
      <w:r>
        <w:t>AnyShare Family 7采用自备份技术，每日定点备份操作系统、备份数据库等策略应对机器故障、硬盘故障等问题。当故障发生时，快速从备份数据中恢复并对外提供服务。</w:t>
      </w:r>
    </w:p>
    <w:p>
      <w:pPr>
        <w:spacing w:after="156"/>
        <w:ind w:firstLine="440"/>
      </w:pPr>
    </w:p>
    <w:p>
      <w:pPr>
        <w:pStyle w:val="3"/>
        <w:spacing w:after="156"/>
      </w:pPr>
      <w:bookmarkStart w:id="70" w:name="_Toc66288858"/>
      <w:r>
        <w:rPr>
          <w:rFonts w:hint="eastAsia"/>
        </w:rPr>
        <w:t>数据的可靠性技术</w:t>
      </w:r>
      <w:bookmarkEnd w:id="70"/>
    </w:p>
    <w:p>
      <w:pPr>
        <w:spacing w:after="156"/>
        <w:ind w:firstLine="440"/>
      </w:pPr>
      <w:r>
        <w:rPr>
          <w:rFonts w:hint="eastAsia"/>
        </w:rPr>
        <w:t>解决了数据库、存储、系统的可靠性，并不是保证数据的可靠性，比如感染勒索病毒、机房发生火灾、人为删库等情况，直接造成数据不可用。</w:t>
      </w:r>
    </w:p>
    <w:p>
      <w:pPr>
        <w:spacing w:after="156"/>
        <w:ind w:firstLine="440"/>
      </w:pPr>
      <w:r>
        <w:rPr>
          <w:rFonts w:hint="eastAsia"/>
        </w:rPr>
        <w:t>解决数据的可靠性，必须依靠 AnyShare Family 7</w:t>
      </w:r>
      <w:r>
        <w:t xml:space="preserve"> </w:t>
      </w:r>
      <w:r>
        <w:rPr>
          <w:rFonts w:hint="eastAsia"/>
        </w:rPr>
        <w:t>高性能备份恢复技术，在数据出现不可用时，依靠备份数据来恢复生产数据，保证数据的可靠性。</w:t>
      </w:r>
    </w:p>
    <w:p>
      <w:pPr>
        <w:spacing w:after="156"/>
        <w:ind w:firstLine="440"/>
      </w:pPr>
      <w:r>
        <w:t>AnyShare Family 7 高性能备份恢复技术，核心技术保护 AnyShare OSS 网关对象集合技术和 AnyBackup Family 7 应用级任务编排调度技术，将 AnyShare Family 7 的数据库和对象存储统一保护。</w:t>
      </w:r>
    </w:p>
    <w:p>
      <w:pPr>
        <w:spacing w:after="156"/>
        <w:ind w:firstLine="440"/>
      </w:pPr>
      <w:r>
        <w:rPr>
          <w:rFonts w:hint="eastAsia"/>
        </w:rPr>
        <w:t>应用级任务编排调度技术请查阅《AnyBackup Family 7 AnyShare 高性能备份恢复方案技术白皮书》。</w:t>
      </w:r>
    </w:p>
    <w:p>
      <w:pPr>
        <w:spacing w:after="156"/>
        <w:ind w:firstLine="440"/>
      </w:pPr>
      <w:r>
        <w:t>对象集合技术通过 AnyShare OSS 网关，截获所有对象存储的操作，并实时将小文件聚合成大对象，记录对象元数据信息，保存在 MongoDB 中，如下图：</w:t>
      </w:r>
    </w:p>
    <w:p>
      <w:pPr>
        <w:spacing w:after="156"/>
        <w:ind w:firstLine="440"/>
      </w:pPr>
      <w:r>
        <w:drawing>
          <wp:anchor distT="0" distB="0" distL="114300" distR="114300" simplePos="0" relativeHeight="251661312" behindDoc="0" locked="0" layoutInCell="1" allowOverlap="1">
            <wp:simplePos x="0" y="0"/>
            <wp:positionH relativeFrom="column">
              <wp:posOffset>207010</wp:posOffset>
            </wp:positionH>
            <wp:positionV relativeFrom="paragraph">
              <wp:posOffset>-3162935</wp:posOffset>
            </wp:positionV>
            <wp:extent cx="8848725" cy="3381375"/>
            <wp:effectExtent l="0" t="0" r="9525" b="952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8848725" cy="3381375"/>
                    </a:xfrm>
                    <a:prstGeom prst="rect">
                      <a:avLst/>
                    </a:prstGeom>
                  </pic:spPr>
                </pic:pic>
              </a:graphicData>
            </a:graphic>
          </wp:anchor>
        </w:drawing>
      </w:r>
      <w:r>
        <w:t>AnyShare 访问小对象时，OSS 网关从 Mongod 中获取对象元数据信息，通过对象元数据信息读取指定大对象的指定位置、指定长度的数据，保证业务系统无感知的访问所需的文件。</w:t>
      </w:r>
    </w:p>
    <w:p>
      <w:pPr>
        <w:pStyle w:val="47"/>
        <w:numPr>
          <w:ilvl w:val="0"/>
          <w:numId w:val="82"/>
        </w:numPr>
        <w:spacing w:after="156"/>
        <w:ind w:firstLineChars="0"/>
      </w:pPr>
      <w:r>
        <w:rPr>
          <w:rFonts w:hint="eastAsia"/>
        </w:rPr>
        <w:t>对象存储备份如下图：</w:t>
      </w:r>
    </w:p>
    <w:p>
      <w:pPr>
        <w:pStyle w:val="47"/>
        <w:numPr>
          <w:ilvl w:val="0"/>
          <w:numId w:val="83"/>
        </w:numPr>
        <w:spacing w:after="156"/>
        <w:ind w:firstLineChars="0"/>
      </w:pPr>
      <w:r>
        <w:rPr>
          <w:rFonts w:hint="eastAsia"/>
        </w:rPr>
        <w:t>首次备份，OSS</w:t>
      </w:r>
      <w:r>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7915275" cy="3343275"/>
            <wp:effectExtent l="0" t="0" r="9525"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7915275" cy="3343275"/>
                    </a:xfrm>
                    <a:prstGeom prst="rect">
                      <a:avLst/>
                    </a:prstGeom>
                  </pic:spPr>
                </pic:pic>
              </a:graphicData>
            </a:graphic>
          </wp:anchor>
        </w:drawing>
      </w:r>
      <w:r>
        <w:t xml:space="preserve"> </w:t>
      </w:r>
      <w:r>
        <w:rPr>
          <w:rFonts w:hint="eastAsia"/>
        </w:rPr>
        <w:t>网关从 MongoDB</w:t>
      </w:r>
      <w:r>
        <w:t xml:space="preserve"> </w:t>
      </w:r>
      <w:r>
        <w:rPr>
          <w:rFonts w:hint="eastAsia"/>
        </w:rPr>
        <w:t>中读取所有大对象以及少量还未合并的小对象的元数据信息，将这些对象的数据备份到灾备对象存储中。</w:t>
      </w:r>
    </w:p>
    <w:p>
      <w:pPr>
        <w:pStyle w:val="47"/>
        <w:numPr>
          <w:ilvl w:val="0"/>
          <w:numId w:val="83"/>
        </w:numPr>
        <w:spacing w:after="156"/>
        <w:ind w:firstLineChars="0"/>
      </w:pPr>
      <w:r>
        <w:rPr>
          <w:rFonts w:hint="eastAsia"/>
        </w:rPr>
        <w:t>首次备份之后，采用永久增量备份的方式，将新增的对象的数据备份到灾备对象存储中。</w:t>
      </w:r>
    </w:p>
    <w:p>
      <w:pPr>
        <w:pStyle w:val="47"/>
        <w:numPr>
          <w:ilvl w:val="0"/>
          <w:numId w:val="82"/>
        </w:numPr>
        <w:spacing w:after="156"/>
        <w:ind w:firstLineChars="0"/>
      </w:pPr>
      <w:r>
        <w:rPr>
          <w:rFonts w:hint="eastAsia"/>
        </w:rPr>
        <w:t>对象存储恢复如下图：</w:t>
      </w:r>
    </w:p>
    <w:p>
      <w:pPr>
        <w:pStyle w:val="47"/>
        <w:numPr>
          <w:ilvl w:val="0"/>
          <w:numId w:val="84"/>
        </w:numPr>
        <w:spacing w:after="156"/>
        <w:ind w:firstLineChars="0"/>
      </w:pPr>
      <w:r>
        <w:drawing>
          <wp:anchor distT="0" distB="0" distL="114300" distR="114300" simplePos="0" relativeHeight="251663360" behindDoc="0" locked="0" layoutInCell="1" allowOverlap="1">
            <wp:simplePos x="0" y="0"/>
            <wp:positionH relativeFrom="column">
              <wp:posOffset>0</wp:posOffset>
            </wp:positionH>
            <wp:positionV relativeFrom="paragraph">
              <wp:posOffset>0</wp:posOffset>
            </wp:positionV>
            <wp:extent cx="7915275" cy="3295650"/>
            <wp:effectExtent l="0" t="0" r="952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7915275" cy="3295650"/>
                    </a:xfrm>
                    <a:prstGeom prst="rect">
                      <a:avLst/>
                    </a:prstGeom>
                  </pic:spPr>
                </pic:pic>
              </a:graphicData>
            </a:graphic>
          </wp:anchor>
        </w:drawing>
      </w:r>
      <w:r>
        <w:rPr>
          <w:rFonts w:hint="eastAsia"/>
        </w:rPr>
        <w:t>在 MongoDB</w:t>
      </w:r>
      <w:r>
        <w:t xml:space="preserve"> </w:t>
      </w:r>
      <w:r>
        <w:rPr>
          <w:rFonts w:hint="eastAsia"/>
        </w:rPr>
        <w:t>已恢复的前提下，OSS</w:t>
      </w:r>
      <w:r>
        <w:t xml:space="preserve"> </w:t>
      </w:r>
      <w:r>
        <w:rPr>
          <w:rFonts w:hint="eastAsia"/>
        </w:rPr>
        <w:t>网关从 MongoDB</w:t>
      </w:r>
      <w:r>
        <w:t xml:space="preserve"> </w:t>
      </w:r>
      <w:r>
        <w:rPr>
          <w:rFonts w:hint="eastAsia"/>
        </w:rPr>
        <w:t>中获取指定时间点的所有备份的对象的元数据信息。</w:t>
      </w:r>
    </w:p>
    <w:p>
      <w:pPr>
        <w:pStyle w:val="47"/>
        <w:numPr>
          <w:ilvl w:val="0"/>
          <w:numId w:val="84"/>
        </w:numPr>
        <w:spacing w:after="156"/>
        <w:ind w:firstLineChars="0"/>
      </w:pPr>
      <w:r>
        <w:rPr>
          <w:rFonts w:hint="eastAsia"/>
        </w:rPr>
        <w:t>通过对象元数据，从灾备对象存储中读取数据，恢复到 AnyShare</w:t>
      </w:r>
      <w:r>
        <w:t xml:space="preserve"> </w:t>
      </w:r>
      <w:r>
        <w:rPr>
          <w:rFonts w:hint="eastAsia"/>
        </w:rPr>
        <w:t>对象存储中。</w:t>
      </w:r>
    </w:p>
    <w:p>
      <w:pPr>
        <w:spacing w:after="156"/>
        <w:ind w:firstLine="440"/>
      </w:pPr>
    </w:p>
    <w:p>
      <w:pPr>
        <w:spacing w:after="156"/>
        <w:ind w:firstLine="440" w:firstLineChars="0"/>
      </w:pPr>
    </w:p>
    <w:p>
      <w:pPr>
        <w:pStyle w:val="27"/>
      </w:pPr>
      <w:bookmarkStart w:id="71" w:name="_Toc66288859"/>
      <w:r>
        <w:rPr>
          <w:rFonts w:hint="eastAsia"/>
        </w:rPr>
        <w:t>如何基于AnyShare Family 7开发</w:t>
      </w:r>
      <w:bookmarkEnd w:id="71"/>
    </w:p>
    <w:p>
      <w:pPr>
        <w:spacing w:after="156"/>
        <w:ind w:firstLine="440"/>
      </w:pPr>
      <w:r>
        <w:t>AnyShare Family 7是一个平台型及生态型的产品家族，既可集成诸多的内容开发服务，同时各行各业的客户可以围绕主要应用场景开发，提供内容总线API，集成开发服务，开发者论坛等。</w:t>
      </w:r>
    </w:p>
    <w:p>
      <w:pPr>
        <w:pStyle w:val="3"/>
        <w:spacing w:after="156"/>
      </w:pPr>
      <w:bookmarkStart w:id="72" w:name="_Toc66288860"/>
      <w:r>
        <w:t>AnyShare内容总线API</w:t>
      </w:r>
      <w:bookmarkEnd w:id="72"/>
    </w:p>
    <w:p>
      <w:pPr>
        <w:spacing w:after="156"/>
        <w:ind w:firstLine="0" w:firstLineChars="0"/>
      </w:pPr>
      <w:r>
        <w:t>AnyShare提供大量的API接口，即内容总线API，让客户的业务系统及各种客户端应用轻松接入AnyShare，实现生产者、消费者模型，完成内容汇聚以及内容流动。</w:t>
      </w:r>
    </w:p>
    <w:p>
      <w:pPr>
        <w:spacing w:after="156"/>
        <w:ind w:firstLine="440"/>
      </w:pPr>
      <w:r>
        <w:rPr>
          <w:rFonts w:hint="eastAsia"/>
        </w:rPr>
        <w:t>在流动的过程中，通过内容总线API，从文档上传、下载到元数据服务等，提供大量可扩展的内容服务，简化内容应用的集成开发。内容总线API的涉及范围广泛，典型特征包括RESTful API风格、OAuth 2.0 授权服务、内容集成开放框架等。</w:t>
      </w:r>
    </w:p>
    <w:p>
      <w:pPr>
        <w:pStyle w:val="3"/>
        <w:spacing w:after="156"/>
      </w:pPr>
      <w:bookmarkStart w:id="73" w:name="_Toc66288861"/>
      <w:r>
        <w:t>AnyShare Web Widget框架</w:t>
      </w:r>
      <w:bookmarkEnd w:id="73"/>
    </w:p>
    <w:p>
      <w:pPr>
        <w:spacing w:after="156"/>
        <w:ind w:firstLine="440"/>
      </w:pPr>
      <w:r>
        <w:t>AnyShare除了提供内容总线API以外，还提供 Web Widget（Web组件），用于快速实现Web模块的集成开发，包括：</w:t>
      </w:r>
    </w:p>
    <w:p>
      <w:pPr>
        <w:pStyle w:val="47"/>
        <w:numPr>
          <w:ilvl w:val="0"/>
          <w:numId w:val="85"/>
        </w:numPr>
        <w:spacing w:after="156"/>
        <w:ind w:firstLineChars="0"/>
      </w:pPr>
      <w:r>
        <w:rPr>
          <w:rFonts w:hint="eastAsia"/>
        </w:rPr>
        <w:t>组织架构同步插件，实现对不同客户组织架构系统的接入</w:t>
      </w:r>
    </w:p>
    <w:p>
      <w:pPr>
        <w:pStyle w:val="47"/>
        <w:numPr>
          <w:ilvl w:val="0"/>
          <w:numId w:val="85"/>
        </w:numPr>
        <w:spacing w:after="156"/>
        <w:ind w:firstLineChars="0"/>
      </w:pPr>
      <w:r>
        <w:rPr>
          <w:rFonts w:hint="eastAsia"/>
        </w:rPr>
        <w:t>第三方认证插件，通过实现对不同客户认证系统的接入</w:t>
      </w:r>
    </w:p>
    <w:p>
      <w:pPr>
        <w:pStyle w:val="3"/>
        <w:spacing w:after="156"/>
      </w:pPr>
      <w:bookmarkStart w:id="74" w:name="_Toc66288862"/>
      <w:r>
        <w:rPr>
          <w:rFonts w:hint="eastAsia"/>
        </w:rPr>
        <w:t>移动Web</w:t>
      </w:r>
      <w:bookmarkEnd w:id="74"/>
      <w:r>
        <w:t xml:space="preserve"> </w:t>
      </w:r>
    </w:p>
    <w:p>
      <w:pPr>
        <w:spacing w:after="156"/>
        <w:ind w:firstLine="0" w:firstLineChars="0"/>
      </w:pPr>
    </w:p>
    <w:p>
      <w:pPr>
        <w:spacing w:after="156"/>
        <w:ind w:firstLine="0" w:firstLineChars="0"/>
      </w:pPr>
    </w:p>
    <w:p>
      <w:pPr>
        <w:spacing w:after="156"/>
        <w:ind w:firstLine="0" w:firstLineChars="0"/>
      </w:pPr>
    </w:p>
    <w:p>
      <w:pPr>
        <w:spacing w:after="156"/>
        <w:ind w:firstLine="0" w:firstLineChars="0"/>
        <w:rPr>
          <w:rFonts w:hint="eastAsia"/>
        </w:rPr>
      </w:pPr>
    </w:p>
    <w:p>
      <w:pPr>
        <w:pStyle w:val="3"/>
        <w:spacing w:after="156"/>
      </w:pPr>
      <w:bookmarkStart w:id="75" w:name="_Toc66288863"/>
      <w:r>
        <w:rPr>
          <w:rFonts w:hint="eastAsia"/>
        </w:rPr>
        <w:t>爱数AnyShare集成开发服务</w:t>
      </w:r>
      <w:bookmarkEnd w:id="75"/>
    </w:p>
    <w:p>
      <w:pPr>
        <w:spacing w:after="156"/>
        <w:ind w:firstLine="440"/>
      </w:pPr>
      <w:r>
        <w:rPr>
          <w:rFonts w:hint="eastAsia"/>
        </w:rPr>
        <w:t>爱数提供AnyShare 集成开发服务，该服务用于帮助客户根据特定应用场景，对部署的AnyShare进行二次开发，实现个性化的定制或集成需求。AnyShare集成开发服务是由集成开发工程师按人天进行，服务范围包括：</w:t>
      </w:r>
    </w:p>
    <w:p>
      <w:pPr>
        <w:pStyle w:val="47"/>
        <w:numPr>
          <w:ilvl w:val="0"/>
          <w:numId w:val="86"/>
        </w:numPr>
        <w:spacing w:after="156"/>
        <w:ind w:firstLineChars="0"/>
      </w:pPr>
      <w:r>
        <w:t>针对客户的需求场景，基于内容总线API进行二次开发、提供开发指导</w:t>
      </w:r>
    </w:p>
    <w:p>
      <w:pPr>
        <w:pStyle w:val="47"/>
        <w:numPr>
          <w:ilvl w:val="0"/>
          <w:numId w:val="86"/>
        </w:numPr>
        <w:spacing w:after="156"/>
        <w:ind w:firstLineChars="0"/>
      </w:pPr>
      <w:r>
        <w:t>基于Web Widget框架针对不同客户开发插件，实现认证和组织架构的接入</w:t>
      </w:r>
    </w:p>
    <w:p>
      <w:pPr>
        <w:pStyle w:val="3"/>
        <w:spacing w:after="156"/>
      </w:pPr>
      <w:bookmarkStart w:id="76" w:name="_Toc66288864"/>
      <w:r>
        <w:rPr>
          <w:rFonts w:hint="eastAsia"/>
        </w:rPr>
        <w:t>开发者社区</w:t>
      </w:r>
      <w:bookmarkEnd w:id="76"/>
    </w:p>
    <w:p>
      <w:pPr>
        <w:spacing w:after="156"/>
        <w:ind w:firstLine="440"/>
      </w:pPr>
      <w:r>
        <w:rPr>
          <w:rFonts w:hint="eastAsia"/>
        </w:rPr>
        <w:t>爱数在线提供开发者社区，用于客户及合作伙伴的AnyShare开发者，通过社区获得更多的开发支持，包括API文档、技术解答、常见问题列表、高频业务场景实现案例分享等。</w:t>
      </w:r>
    </w:p>
    <w:p>
      <w:pPr>
        <w:spacing w:after="156"/>
        <w:ind w:firstLine="440"/>
      </w:pPr>
      <w:r>
        <w:t>爱数开发者社区：</w:t>
      </w:r>
      <w:r>
        <w:fldChar w:fldCharType="begin"/>
      </w:r>
      <w:r>
        <w:instrText xml:space="preserve"> HYPERLINK "https://developers.aishu.cn/" \h </w:instrText>
      </w:r>
      <w:r>
        <w:fldChar w:fldCharType="separate"/>
      </w:r>
      <w:r>
        <w:rPr>
          <w:rStyle w:val="20"/>
        </w:rPr>
        <w:t>https://developers.aishu.cn/</w:t>
      </w:r>
      <w:r>
        <w:fldChar w:fldCharType="end"/>
      </w:r>
    </w:p>
    <w:p>
      <w:pPr>
        <w:pStyle w:val="27"/>
      </w:pPr>
      <w:bookmarkStart w:id="77" w:name="_Toc66288865"/>
      <w:r>
        <w:rPr>
          <w:rFonts w:hint="eastAsia"/>
        </w:rPr>
        <w:t>如何部署AnyShare Family 7</w:t>
      </w:r>
      <w:bookmarkEnd w:id="77"/>
      <w:r>
        <w:rPr>
          <w:rFonts w:hint="eastAsia"/>
        </w:rPr>
        <w:t xml:space="preserve"> </w:t>
      </w:r>
    </w:p>
    <w:p>
      <w:pPr>
        <w:spacing w:after="156"/>
        <w:ind w:firstLine="440"/>
      </w:pPr>
      <w:r>
        <w:rPr>
          <w:rFonts w:hint="eastAsia"/>
        </w:rPr>
        <w:t>随着AnyShare客户的规模化、产品云化、业务变更频繁及复杂化，采用传统融合部署模式对于交付有诸多挑战：</w:t>
      </w:r>
    </w:p>
    <w:p>
      <w:pPr>
        <w:pStyle w:val="47"/>
        <w:numPr>
          <w:ilvl w:val="0"/>
          <w:numId w:val="87"/>
        </w:numPr>
        <w:spacing w:after="156"/>
        <w:ind w:firstLineChars="0"/>
      </w:pPr>
      <w:r>
        <w:rPr>
          <w:rFonts w:hint="eastAsia"/>
        </w:rPr>
        <w:t>难以灵活应对差异化的客户需求、无法按需交付</w:t>
      </w:r>
    </w:p>
    <w:p>
      <w:pPr>
        <w:pStyle w:val="47"/>
        <w:numPr>
          <w:ilvl w:val="0"/>
          <w:numId w:val="87"/>
        </w:numPr>
        <w:spacing w:after="156"/>
        <w:ind w:firstLineChars="0"/>
      </w:pPr>
      <w:r>
        <w:rPr>
          <w:rFonts w:hint="eastAsia"/>
        </w:rPr>
        <w:t>融合部署存在资源抢占，用户体验性差</w:t>
      </w:r>
    </w:p>
    <w:p>
      <w:pPr>
        <w:pStyle w:val="47"/>
        <w:numPr>
          <w:ilvl w:val="0"/>
          <w:numId w:val="87"/>
        </w:numPr>
        <w:spacing w:after="156"/>
        <w:ind w:firstLineChars="0"/>
      </w:pPr>
      <w:r>
        <w:rPr>
          <w:rFonts w:hint="eastAsia"/>
        </w:rPr>
        <w:t>业务扩展得停机交付、交付周期长，用户无法及时体验新功能</w:t>
      </w:r>
    </w:p>
    <w:p>
      <w:pPr>
        <w:spacing w:after="156"/>
        <w:ind w:firstLine="440"/>
      </w:pPr>
      <w:r>
        <w:rPr>
          <w:rFonts w:hint="eastAsia"/>
        </w:rPr>
        <w:t>为应对这些问题，AnyShare Family 7 采用灵活的服务模块化设计和服务模块化部署架构，客户根据自身业务需求，选配相应的服务组合和服务资源扩展，实现按需采购、资源合理分配。</w:t>
      </w:r>
    </w:p>
    <w:p>
      <w:pPr>
        <w:pStyle w:val="3"/>
        <w:spacing w:after="156"/>
      </w:pPr>
      <w:bookmarkStart w:id="78" w:name="_Toc66288866"/>
      <w:r>
        <w:t>AnyShare Family 7 服务模块化设计</w:t>
      </w:r>
      <w:bookmarkEnd w:id="78"/>
    </w:p>
    <w:p>
      <w:pPr>
        <w:spacing w:after="156"/>
        <w:ind w:firstLine="440"/>
      </w:pPr>
      <w:r>
        <w:t>AnyShare Family 7 通过服务模块化设计，考虑业务逻辑和资源使用特点设计服务边界，将 AnyShare 分解成部署控制台、管理控制台和一组承担独立职责、独立用户价值、且可独立部署的服务的集合。</w:t>
      </w:r>
    </w:p>
    <w:p>
      <w:pPr>
        <w:spacing w:after="156"/>
        <w:ind w:firstLine="440"/>
      </w:pPr>
      <w:r>
        <w:rPr>
          <w:rFonts w:hint="eastAsia"/>
        </w:rPr>
        <w:t>部署控制台负责系统状态和系统变化的管理；管理控制台负责业务状态和业务变化的管理；当前提供的服务如下：</w:t>
      </w:r>
    </w:p>
    <w:p>
      <w:pPr>
        <w:pStyle w:val="49"/>
      </w:pPr>
      <w:r>
        <w:rPr>
          <w:rFonts w:hint="eastAsia"/>
        </w:rPr>
        <w:t>模块化服务</w:t>
      </w:r>
    </w:p>
    <w:tbl>
      <w:tblPr>
        <w:tblStyle w:val="18"/>
        <w:tblW w:w="9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6520"/>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blHeader/>
          <w:jc w:val="center"/>
        </w:trPr>
        <w:tc>
          <w:tcPr>
            <w:tcW w:w="1701" w:type="dxa"/>
            <w:tcBorders>
              <w:top w:val="single" w:color="auto" w:sz="4" w:space="0"/>
              <w:left w:val="single" w:color="auto" w:sz="4" w:space="0"/>
              <w:bottom w:val="single" w:color="auto" w:sz="4" w:space="0"/>
              <w:right w:val="single" w:color="auto" w:sz="4" w:space="0"/>
            </w:tcBorders>
            <w:shd w:val="clear" w:color="auto" w:fill="D7DBE9"/>
            <w:vAlign w:val="center"/>
          </w:tcPr>
          <w:p>
            <w:pPr>
              <w:pStyle w:val="57"/>
              <w:rPr>
                <w:rFonts w:eastAsia="微软雅黑"/>
                <w:b/>
              </w:rPr>
            </w:pPr>
            <w:r>
              <w:rPr>
                <w:rFonts w:hint="eastAsia" w:eastAsia="微软雅黑"/>
                <w:b/>
              </w:rPr>
              <w:t>服务名称</w:t>
            </w:r>
          </w:p>
        </w:tc>
        <w:tc>
          <w:tcPr>
            <w:tcW w:w="6520" w:type="dxa"/>
            <w:tcBorders>
              <w:top w:val="single" w:color="auto" w:sz="4" w:space="0"/>
              <w:left w:val="single" w:color="auto" w:sz="4" w:space="0"/>
              <w:bottom w:val="single" w:color="auto" w:sz="4" w:space="0"/>
              <w:right w:val="single" w:color="auto" w:sz="4" w:space="0"/>
            </w:tcBorders>
            <w:shd w:val="clear" w:color="auto" w:fill="D7DBE9"/>
            <w:vAlign w:val="center"/>
          </w:tcPr>
          <w:p>
            <w:pPr>
              <w:pStyle w:val="57"/>
              <w:rPr>
                <w:rFonts w:eastAsia="微软雅黑"/>
                <w:b/>
              </w:rPr>
            </w:pPr>
            <w:r>
              <w:rPr>
                <w:rFonts w:hint="eastAsia" w:eastAsia="微软雅黑"/>
                <w:b/>
              </w:rPr>
              <w:t>功能描述</w:t>
            </w:r>
          </w:p>
        </w:tc>
        <w:tc>
          <w:tcPr>
            <w:tcW w:w="1418" w:type="dxa"/>
            <w:tcBorders>
              <w:top w:val="single" w:color="auto" w:sz="4" w:space="0"/>
              <w:left w:val="single" w:color="auto" w:sz="4" w:space="0"/>
              <w:bottom w:val="single" w:color="auto" w:sz="4" w:space="0"/>
              <w:right w:val="single" w:color="auto" w:sz="4" w:space="0"/>
            </w:tcBorders>
            <w:shd w:val="clear" w:color="auto" w:fill="D7DBE9"/>
            <w:vAlign w:val="center"/>
          </w:tcPr>
          <w:p>
            <w:pPr>
              <w:pStyle w:val="57"/>
              <w:rPr>
                <w:rFonts w:eastAsia="微软雅黑"/>
                <w:b/>
              </w:rPr>
            </w:pPr>
            <w:r>
              <w:rPr>
                <w:rFonts w:hint="eastAsia" w:eastAsia="微软雅黑"/>
                <w:b/>
              </w:rPr>
              <w:t>资源占用特征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701" w:type="dxa"/>
            <w:tcBorders>
              <w:top w:val="single" w:color="auto" w:sz="4" w:space="0"/>
              <w:left w:val="single" w:color="auto" w:sz="4" w:space="0"/>
              <w:bottom w:val="single" w:color="auto" w:sz="4" w:space="0"/>
              <w:right w:val="single" w:color="auto" w:sz="4" w:space="0"/>
            </w:tcBorders>
            <w:shd w:val="clear" w:color="auto" w:fill="FAF9F9"/>
            <w:vAlign w:val="center"/>
          </w:tcPr>
          <w:p>
            <w:pPr>
              <w:pStyle w:val="57"/>
            </w:pPr>
            <w:r>
              <w:rPr>
                <w:rFonts w:hint="eastAsia"/>
              </w:rPr>
              <w:t>内容分析及检索服务</w:t>
            </w:r>
          </w:p>
        </w:tc>
        <w:tc>
          <w:tcPr>
            <w:tcW w:w="6520" w:type="dxa"/>
            <w:tcBorders>
              <w:top w:val="single" w:color="auto" w:sz="4" w:space="0"/>
              <w:left w:val="single" w:color="auto" w:sz="4" w:space="0"/>
              <w:bottom w:val="single" w:color="auto" w:sz="4" w:space="0"/>
              <w:right w:val="single" w:color="auto" w:sz="4" w:space="0"/>
            </w:tcBorders>
            <w:shd w:val="clear" w:color="auto" w:fill="FAF9F9"/>
            <w:vAlign w:val="center"/>
          </w:tcPr>
          <w:p>
            <w:pPr>
              <w:pStyle w:val="57"/>
            </w:pPr>
            <w:r>
              <w:t>提供全文检索、图片搜索、元数据搜索、文本内容分析服务、敏感内容管控、图片内容分析、OCR等服务</w:t>
            </w:r>
          </w:p>
        </w:tc>
        <w:tc>
          <w:tcPr>
            <w:tcW w:w="1418" w:type="dxa"/>
            <w:tcBorders>
              <w:top w:val="single" w:color="auto" w:sz="4" w:space="0"/>
              <w:left w:val="single" w:color="auto" w:sz="4" w:space="0"/>
              <w:bottom w:val="single" w:color="auto" w:sz="4" w:space="0"/>
              <w:right w:val="single" w:color="auto" w:sz="4" w:space="0"/>
            </w:tcBorders>
            <w:shd w:val="clear" w:color="auto" w:fill="FAF9F9"/>
            <w:vAlign w:val="center"/>
          </w:tcPr>
          <w:p>
            <w:pPr>
              <w:pStyle w:val="57"/>
            </w:pPr>
            <w:r>
              <w:rPr>
                <w:rFonts w:hint="eastAsia"/>
              </w:rPr>
              <w:t>高计算型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701" w:type="dxa"/>
            <w:tcBorders>
              <w:top w:val="single" w:color="auto" w:sz="4" w:space="0"/>
              <w:left w:val="single" w:color="auto" w:sz="4" w:space="0"/>
              <w:bottom w:val="single" w:color="auto" w:sz="4" w:space="0"/>
              <w:right w:val="single" w:color="auto" w:sz="4" w:space="0"/>
            </w:tcBorders>
            <w:shd w:val="clear" w:color="auto" w:fill="FAF9F9"/>
            <w:vAlign w:val="center"/>
          </w:tcPr>
          <w:p>
            <w:pPr>
              <w:pStyle w:val="57"/>
            </w:pPr>
            <w:r>
              <w:rPr>
                <w:rFonts w:hint="eastAsia"/>
              </w:rPr>
              <w:t>元数据服务</w:t>
            </w:r>
          </w:p>
        </w:tc>
        <w:tc>
          <w:tcPr>
            <w:tcW w:w="6520" w:type="dxa"/>
            <w:tcBorders>
              <w:top w:val="single" w:color="auto" w:sz="4" w:space="0"/>
              <w:left w:val="single" w:color="auto" w:sz="4" w:space="0"/>
              <w:bottom w:val="single" w:color="auto" w:sz="4" w:space="0"/>
              <w:right w:val="single" w:color="auto" w:sz="4" w:space="0"/>
            </w:tcBorders>
            <w:shd w:val="clear" w:color="auto" w:fill="FAF9F9"/>
            <w:vAlign w:val="center"/>
          </w:tcPr>
          <w:p>
            <w:pPr>
              <w:pStyle w:val="57"/>
            </w:pPr>
            <w:r>
              <w:rPr>
                <w:rFonts w:hint="eastAsia"/>
              </w:rPr>
              <w:t>提供编目管理、标签管理、业务系统元数据的读写与存储等服务</w:t>
            </w:r>
          </w:p>
        </w:tc>
        <w:tc>
          <w:tcPr>
            <w:tcW w:w="1418" w:type="dxa"/>
            <w:tcBorders>
              <w:top w:val="single" w:color="auto" w:sz="4" w:space="0"/>
              <w:left w:val="single" w:color="auto" w:sz="4" w:space="0"/>
              <w:bottom w:val="single" w:color="auto" w:sz="4" w:space="0"/>
              <w:right w:val="single" w:color="auto" w:sz="4" w:space="0"/>
            </w:tcBorders>
            <w:shd w:val="clear" w:color="auto" w:fill="FAF9F9"/>
            <w:vAlign w:val="center"/>
          </w:tcPr>
          <w:p>
            <w:pPr>
              <w:pStyle w:val="57"/>
            </w:pPr>
            <w:r>
              <w:rPr>
                <w:rFonts w:hint="eastAsia"/>
              </w:rPr>
              <w:t>混合型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701" w:type="dxa"/>
            <w:tcBorders>
              <w:top w:val="single" w:color="auto" w:sz="4" w:space="0"/>
              <w:left w:val="single" w:color="auto" w:sz="4" w:space="0"/>
              <w:bottom w:val="single" w:color="auto" w:sz="4" w:space="0"/>
              <w:right w:val="single" w:color="auto" w:sz="4" w:space="0"/>
            </w:tcBorders>
            <w:shd w:val="clear" w:color="auto" w:fill="FAF9F9"/>
            <w:vAlign w:val="center"/>
          </w:tcPr>
          <w:p>
            <w:pPr>
              <w:pStyle w:val="57"/>
            </w:pPr>
            <w:r>
              <w:t>ECeph对象存储服务</w:t>
            </w:r>
          </w:p>
        </w:tc>
        <w:tc>
          <w:tcPr>
            <w:tcW w:w="6520" w:type="dxa"/>
            <w:tcBorders>
              <w:top w:val="single" w:color="auto" w:sz="4" w:space="0"/>
              <w:left w:val="single" w:color="auto" w:sz="4" w:space="0"/>
              <w:bottom w:val="single" w:color="auto" w:sz="4" w:space="0"/>
              <w:right w:val="single" w:color="auto" w:sz="4" w:space="0"/>
            </w:tcBorders>
            <w:shd w:val="clear" w:color="auto" w:fill="FAF9F9"/>
            <w:vAlign w:val="center"/>
          </w:tcPr>
          <w:p>
            <w:pPr>
              <w:pStyle w:val="57"/>
            </w:pPr>
            <w:r>
              <w:rPr>
                <w:rFonts w:hint="eastAsia"/>
              </w:rPr>
              <w:t>提供本地及跨区域的数据存储及跨区域的文档预览、搜索等服务</w:t>
            </w:r>
          </w:p>
        </w:tc>
        <w:tc>
          <w:tcPr>
            <w:tcW w:w="1418" w:type="dxa"/>
            <w:tcBorders>
              <w:top w:val="single" w:color="auto" w:sz="4" w:space="0"/>
              <w:left w:val="single" w:color="auto" w:sz="4" w:space="0"/>
              <w:bottom w:val="single" w:color="auto" w:sz="4" w:space="0"/>
              <w:right w:val="single" w:color="auto" w:sz="4" w:space="0"/>
            </w:tcBorders>
            <w:shd w:val="clear" w:color="auto" w:fill="FAF9F9"/>
            <w:vAlign w:val="center"/>
          </w:tcPr>
          <w:p>
            <w:pPr>
              <w:pStyle w:val="57"/>
            </w:pPr>
            <w:r>
              <w:rPr>
                <w:rFonts w:hint="eastAsia"/>
              </w:rPr>
              <w:t>混合型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701" w:type="dxa"/>
            <w:tcBorders>
              <w:top w:val="single" w:color="auto" w:sz="4" w:space="0"/>
              <w:left w:val="single" w:color="auto" w:sz="4" w:space="0"/>
              <w:bottom w:val="single" w:color="auto" w:sz="4" w:space="0"/>
              <w:right w:val="single" w:color="auto" w:sz="4" w:space="0"/>
            </w:tcBorders>
            <w:shd w:val="clear" w:color="auto" w:fill="FAF9F9"/>
            <w:vAlign w:val="center"/>
          </w:tcPr>
          <w:p>
            <w:pPr>
              <w:pStyle w:val="57"/>
            </w:pPr>
            <w:r>
              <w:rPr>
                <w:rFonts w:hint="eastAsia"/>
              </w:rPr>
              <w:t>文档集服务</w:t>
            </w:r>
          </w:p>
        </w:tc>
        <w:tc>
          <w:tcPr>
            <w:tcW w:w="6520" w:type="dxa"/>
            <w:tcBorders>
              <w:top w:val="single" w:color="auto" w:sz="4" w:space="0"/>
              <w:left w:val="single" w:color="auto" w:sz="4" w:space="0"/>
              <w:bottom w:val="single" w:color="auto" w:sz="4" w:space="0"/>
              <w:right w:val="single" w:color="auto" w:sz="4" w:space="0"/>
            </w:tcBorders>
            <w:shd w:val="clear" w:color="auto" w:fill="FAF9F9"/>
            <w:vAlign w:val="center"/>
          </w:tcPr>
          <w:p>
            <w:pPr>
              <w:pStyle w:val="57"/>
            </w:pPr>
            <w:r>
              <w:rPr>
                <w:rFonts w:hint="eastAsia"/>
              </w:rPr>
              <w:t>提供文档、图片、视频</w:t>
            </w:r>
            <w:r>
              <w:t xml:space="preserve"> </w:t>
            </w:r>
            <w:r>
              <w:rPr>
                <w:rFonts w:hint="eastAsia"/>
              </w:rPr>
              <w:t>的格式转换、水印、加密等服务</w:t>
            </w:r>
          </w:p>
        </w:tc>
        <w:tc>
          <w:tcPr>
            <w:tcW w:w="1418" w:type="dxa"/>
            <w:tcBorders>
              <w:top w:val="single" w:color="auto" w:sz="4" w:space="0"/>
              <w:left w:val="single" w:color="auto" w:sz="4" w:space="0"/>
              <w:bottom w:val="single" w:color="auto" w:sz="4" w:space="0"/>
              <w:right w:val="single" w:color="auto" w:sz="4" w:space="0"/>
            </w:tcBorders>
            <w:shd w:val="clear" w:color="auto" w:fill="FAF9F9"/>
            <w:vAlign w:val="center"/>
          </w:tcPr>
          <w:p>
            <w:pPr>
              <w:pStyle w:val="57"/>
            </w:pPr>
            <w:r>
              <w:rPr>
                <w:rFonts w:hint="eastAsia"/>
              </w:rPr>
              <w:t>高计算型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701" w:type="dxa"/>
            <w:tcBorders>
              <w:top w:val="single" w:color="auto" w:sz="4" w:space="0"/>
              <w:left w:val="single" w:color="auto" w:sz="4" w:space="0"/>
              <w:bottom w:val="single" w:color="auto" w:sz="4" w:space="0"/>
              <w:right w:val="single" w:color="auto" w:sz="4" w:space="0"/>
            </w:tcBorders>
            <w:shd w:val="clear" w:color="auto" w:fill="FAF9F9"/>
            <w:vAlign w:val="center"/>
          </w:tcPr>
          <w:p>
            <w:pPr>
              <w:pStyle w:val="57"/>
            </w:pPr>
            <w:r>
              <w:rPr>
                <w:rFonts w:hint="eastAsia"/>
              </w:rPr>
              <w:t>实时杀毒服务</w:t>
            </w:r>
          </w:p>
        </w:tc>
        <w:tc>
          <w:tcPr>
            <w:tcW w:w="6520" w:type="dxa"/>
            <w:tcBorders>
              <w:top w:val="single" w:color="auto" w:sz="4" w:space="0"/>
              <w:left w:val="single" w:color="auto" w:sz="4" w:space="0"/>
              <w:bottom w:val="single" w:color="auto" w:sz="4" w:space="0"/>
              <w:right w:val="single" w:color="auto" w:sz="4" w:space="0"/>
            </w:tcBorders>
            <w:shd w:val="clear" w:color="auto" w:fill="FAF9F9"/>
            <w:vAlign w:val="center"/>
          </w:tcPr>
          <w:p>
            <w:pPr>
              <w:pStyle w:val="57"/>
            </w:pPr>
            <w:r>
              <w:rPr>
                <w:rFonts w:hint="eastAsia"/>
              </w:rPr>
              <w:t>提供实时或手动的云端扫描杀毒、隔离区管理、病毒库更新等服务</w:t>
            </w:r>
          </w:p>
        </w:tc>
        <w:tc>
          <w:tcPr>
            <w:tcW w:w="1418" w:type="dxa"/>
            <w:tcBorders>
              <w:top w:val="single" w:color="auto" w:sz="4" w:space="0"/>
              <w:left w:val="single" w:color="auto" w:sz="4" w:space="0"/>
              <w:bottom w:val="single" w:color="auto" w:sz="4" w:space="0"/>
              <w:right w:val="single" w:color="auto" w:sz="4" w:space="0"/>
            </w:tcBorders>
            <w:shd w:val="clear" w:color="auto" w:fill="FAF9F9"/>
            <w:vAlign w:val="center"/>
          </w:tcPr>
          <w:p>
            <w:pPr>
              <w:pStyle w:val="57"/>
            </w:pPr>
            <w:r>
              <w:rPr>
                <w:rFonts w:hint="eastAsia"/>
              </w:rPr>
              <w:t>高计算型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701" w:type="dxa"/>
            <w:tcBorders>
              <w:top w:val="single" w:color="auto" w:sz="4" w:space="0"/>
              <w:left w:val="single" w:color="auto" w:sz="4" w:space="0"/>
              <w:bottom w:val="single" w:color="auto" w:sz="4" w:space="0"/>
              <w:right w:val="single" w:color="auto" w:sz="4" w:space="0"/>
            </w:tcBorders>
            <w:shd w:val="clear" w:color="auto" w:fill="FAF9F9"/>
            <w:vAlign w:val="center"/>
          </w:tcPr>
          <w:p>
            <w:pPr>
              <w:pStyle w:val="57"/>
            </w:pPr>
            <w:r>
              <w:t>OfficeOnline编辑和预览服务</w:t>
            </w:r>
          </w:p>
        </w:tc>
        <w:tc>
          <w:tcPr>
            <w:tcW w:w="6520" w:type="dxa"/>
            <w:tcBorders>
              <w:top w:val="single" w:color="auto" w:sz="4" w:space="0"/>
              <w:left w:val="single" w:color="auto" w:sz="4" w:space="0"/>
              <w:bottom w:val="single" w:color="auto" w:sz="4" w:space="0"/>
              <w:right w:val="single" w:color="auto" w:sz="4" w:space="0"/>
            </w:tcBorders>
            <w:shd w:val="clear" w:color="auto" w:fill="FAF9F9"/>
            <w:vAlign w:val="center"/>
          </w:tcPr>
          <w:p>
            <w:pPr>
              <w:pStyle w:val="57"/>
            </w:pPr>
            <w:r>
              <w:t>提供Office 格式文件的在线协同编辑、预览等服务</w:t>
            </w:r>
          </w:p>
        </w:tc>
        <w:tc>
          <w:tcPr>
            <w:tcW w:w="1418" w:type="dxa"/>
            <w:tcBorders>
              <w:top w:val="single" w:color="auto" w:sz="4" w:space="0"/>
              <w:left w:val="single" w:color="auto" w:sz="4" w:space="0"/>
              <w:bottom w:val="single" w:color="auto" w:sz="4" w:space="0"/>
              <w:right w:val="single" w:color="auto" w:sz="4" w:space="0"/>
            </w:tcBorders>
            <w:shd w:val="clear" w:color="auto" w:fill="FAF9F9"/>
            <w:vAlign w:val="center"/>
          </w:tcPr>
          <w:p>
            <w:pPr>
              <w:pStyle w:val="57"/>
            </w:pPr>
            <w:r>
              <w:rPr>
                <w:rFonts w:hint="eastAsia"/>
              </w:rPr>
              <w:t>混合型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701" w:type="dxa"/>
            <w:tcBorders>
              <w:top w:val="single" w:color="auto" w:sz="4" w:space="0"/>
              <w:left w:val="single" w:color="auto" w:sz="4" w:space="0"/>
              <w:bottom w:val="single" w:color="auto" w:sz="4" w:space="0"/>
              <w:right w:val="single" w:color="auto" w:sz="4" w:space="0"/>
            </w:tcBorders>
            <w:shd w:val="clear" w:color="auto" w:fill="FAF9F9"/>
            <w:vAlign w:val="center"/>
          </w:tcPr>
          <w:p>
            <w:pPr>
              <w:pStyle w:val="57"/>
            </w:pPr>
            <w:r>
              <w:t>AutoSheets服务</w:t>
            </w:r>
          </w:p>
        </w:tc>
        <w:tc>
          <w:tcPr>
            <w:tcW w:w="6520" w:type="dxa"/>
            <w:tcBorders>
              <w:top w:val="single" w:color="auto" w:sz="4" w:space="0"/>
              <w:left w:val="single" w:color="auto" w:sz="4" w:space="0"/>
              <w:bottom w:val="single" w:color="auto" w:sz="4" w:space="0"/>
              <w:right w:val="single" w:color="auto" w:sz="4" w:space="0"/>
            </w:tcBorders>
            <w:shd w:val="clear" w:color="auto" w:fill="FAF9F9"/>
            <w:vAlign w:val="center"/>
          </w:tcPr>
          <w:p>
            <w:pPr>
              <w:pStyle w:val="57"/>
            </w:pPr>
            <w:r>
              <w:rPr>
                <w:rFonts w:hint="eastAsia"/>
              </w:rPr>
              <w:t>提供表单内容收集、智能分析等服务</w:t>
            </w:r>
          </w:p>
        </w:tc>
        <w:tc>
          <w:tcPr>
            <w:tcW w:w="1418" w:type="dxa"/>
            <w:tcBorders>
              <w:top w:val="single" w:color="auto" w:sz="4" w:space="0"/>
              <w:left w:val="single" w:color="auto" w:sz="4" w:space="0"/>
              <w:bottom w:val="single" w:color="auto" w:sz="4" w:space="0"/>
              <w:right w:val="single" w:color="auto" w:sz="4" w:space="0"/>
            </w:tcBorders>
            <w:shd w:val="clear" w:color="auto" w:fill="FAF9F9"/>
            <w:vAlign w:val="center"/>
          </w:tcPr>
          <w:p>
            <w:pPr>
              <w:pStyle w:val="57"/>
            </w:pPr>
            <w:r>
              <w:rPr>
                <w:rFonts w:hint="eastAsia"/>
              </w:rPr>
              <w:t>高计算型</w:t>
            </w:r>
          </w:p>
        </w:tc>
      </w:tr>
    </w:tbl>
    <w:p>
      <w:pPr>
        <w:spacing w:after="156"/>
        <w:ind w:firstLine="440"/>
      </w:pPr>
    </w:p>
    <w:p>
      <w:pPr>
        <w:spacing w:after="156"/>
        <w:ind w:firstLine="440"/>
      </w:pPr>
      <w:r>
        <w:rPr>
          <w:rFonts w:hint="eastAsia"/>
        </w:rPr>
        <w:t>这些服务之间基于RESTful API通信、耦合度低；服务内部，基于云原生架构实现，满足伸缩性、可扩展、可维护的要求；服务的硬件和资源定型，通过资源占用特征进行最优选择。</w:t>
      </w:r>
    </w:p>
    <w:p>
      <w:pPr>
        <w:pStyle w:val="3"/>
        <w:spacing w:after="156"/>
      </w:pPr>
      <w:bookmarkStart w:id="79" w:name="_Toc66288867"/>
      <w:r>
        <w:t>AnyShare Family 7 服务模块化部署架构</w:t>
      </w:r>
      <w:bookmarkEnd w:id="79"/>
    </w:p>
    <w:p>
      <w:pPr>
        <w:pStyle w:val="38"/>
      </w:pPr>
      <w:r>
        <w:drawing>
          <wp:inline distT="0" distB="0" distL="0" distR="0">
            <wp:extent cx="6120765" cy="2731135"/>
            <wp:effectExtent l="19050" t="19050" r="13335" b="1206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6120765" cy="2731135"/>
                    </a:xfrm>
                    <a:prstGeom prst="rect">
                      <a:avLst/>
                    </a:prstGeom>
                    <a:noFill/>
                    <a:ln w="3175">
                      <a:solidFill>
                        <a:schemeClr val="tx1"/>
                      </a:solidFill>
                    </a:ln>
                  </pic:spPr>
                </pic:pic>
              </a:graphicData>
            </a:graphic>
          </wp:inline>
        </w:drawing>
      </w:r>
    </w:p>
    <w:p>
      <w:pPr>
        <w:pStyle w:val="39"/>
      </w:pPr>
      <w:r>
        <w:t>AnyShare 服务模块化部署架构</w:t>
      </w:r>
    </w:p>
    <w:p>
      <w:pPr>
        <w:pStyle w:val="47"/>
        <w:numPr>
          <w:ilvl w:val="0"/>
          <w:numId w:val="88"/>
        </w:numPr>
        <w:spacing w:after="156"/>
        <w:ind w:firstLineChars="0"/>
        <w:rPr>
          <w:b/>
          <w:bCs/>
        </w:rPr>
      </w:pPr>
      <w:r>
        <w:rPr>
          <w:rFonts w:hint="eastAsia"/>
          <w:b/>
          <w:bCs/>
        </w:rPr>
        <w:t>核心要点：</w:t>
      </w:r>
    </w:p>
    <w:p>
      <w:pPr>
        <w:pStyle w:val="47"/>
        <w:numPr>
          <w:ilvl w:val="0"/>
          <w:numId w:val="89"/>
        </w:numPr>
        <w:spacing w:after="156"/>
        <w:ind w:firstLineChars="0"/>
      </w:pPr>
      <w:r>
        <w:rPr>
          <w:rFonts w:hint="eastAsia"/>
        </w:rPr>
        <w:t>服务模块化设计：部署控制台、管理控制台以及多种服务，按需灵活选择组合、资源合理利用</w:t>
      </w:r>
    </w:p>
    <w:p>
      <w:pPr>
        <w:pStyle w:val="47"/>
        <w:numPr>
          <w:ilvl w:val="0"/>
          <w:numId w:val="89"/>
        </w:numPr>
        <w:spacing w:after="156"/>
        <w:ind w:firstLineChars="0"/>
      </w:pPr>
      <w:r>
        <w:rPr>
          <w:rFonts w:hint="eastAsia"/>
        </w:rPr>
        <w:t>多对象存储：满足就近数据处理场景，减少跨地域带宽占用、提高处理效能</w:t>
      </w:r>
    </w:p>
    <w:p>
      <w:pPr>
        <w:pStyle w:val="47"/>
        <w:numPr>
          <w:ilvl w:val="0"/>
          <w:numId w:val="89"/>
        </w:numPr>
        <w:spacing w:after="156"/>
        <w:ind w:firstLineChars="0"/>
      </w:pPr>
      <w:r>
        <w:rPr>
          <w:rFonts w:hint="eastAsia"/>
        </w:rPr>
        <w:t>多文档域部署：满足跨区域、多网络、网络隔离场景下的数据安全访问和灵活管理</w:t>
      </w:r>
    </w:p>
    <w:p>
      <w:pPr>
        <w:pStyle w:val="47"/>
        <w:numPr>
          <w:ilvl w:val="0"/>
          <w:numId w:val="89"/>
        </w:numPr>
        <w:spacing w:after="156"/>
        <w:ind w:firstLineChars="0"/>
      </w:pPr>
      <w:r>
        <w:t>备份恢复架构：通过组合AnyBackup 解决海量数据高性能保护问题</w:t>
      </w:r>
    </w:p>
    <w:p>
      <w:pPr>
        <w:pStyle w:val="28"/>
        <w:numPr>
          <w:ilvl w:val="2"/>
          <w:numId w:val="90"/>
        </w:numPr>
        <w:spacing w:after="156"/>
      </w:pPr>
      <w:bookmarkStart w:id="80" w:name="_Toc66288868"/>
      <w:r>
        <w:rPr>
          <w:rFonts w:hint="eastAsia"/>
        </w:rPr>
        <w:t>海量数据的模块化部署</w:t>
      </w:r>
      <w:bookmarkEnd w:id="80"/>
    </w:p>
    <w:p>
      <w:pPr>
        <w:pStyle w:val="38"/>
      </w:pPr>
      <w:r>
        <w:drawing>
          <wp:inline distT="0" distB="0" distL="0" distR="0">
            <wp:extent cx="6093460" cy="400050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6103583" cy="4007076"/>
                    </a:xfrm>
                    <a:prstGeom prst="rect">
                      <a:avLst/>
                    </a:prstGeom>
                    <a:noFill/>
                  </pic:spPr>
                </pic:pic>
              </a:graphicData>
            </a:graphic>
          </wp:inline>
        </w:drawing>
      </w:r>
    </w:p>
    <w:p>
      <w:pPr>
        <w:pStyle w:val="39"/>
      </w:pPr>
      <w:r>
        <w:rPr>
          <w:rFonts w:hint="eastAsia"/>
        </w:rPr>
        <w:t>海量数据的模块化部署</w:t>
      </w:r>
    </w:p>
    <w:p>
      <w:pPr>
        <w:pStyle w:val="47"/>
        <w:numPr>
          <w:ilvl w:val="0"/>
          <w:numId w:val="91"/>
        </w:numPr>
        <w:spacing w:after="156"/>
        <w:ind w:firstLineChars="0"/>
        <w:rPr>
          <w:b/>
          <w:bCs/>
        </w:rPr>
      </w:pPr>
      <w:r>
        <w:rPr>
          <w:rFonts w:hint="eastAsia"/>
          <w:b/>
          <w:bCs/>
        </w:rPr>
        <w:t>架构要点：</w:t>
      </w:r>
    </w:p>
    <w:p>
      <w:pPr>
        <w:pStyle w:val="47"/>
        <w:numPr>
          <w:ilvl w:val="0"/>
          <w:numId w:val="92"/>
        </w:numPr>
        <w:spacing w:after="156"/>
        <w:ind w:firstLineChars="0"/>
        <w:rPr>
          <w:b/>
          <w:bCs/>
        </w:rPr>
      </w:pPr>
      <w:r>
        <w:rPr>
          <w:rFonts w:hint="eastAsia"/>
          <w:b/>
          <w:bCs/>
        </w:rPr>
        <w:t>支持服务按需交付</w:t>
      </w:r>
    </w:p>
    <w:p>
      <w:pPr>
        <w:pStyle w:val="47"/>
        <w:numPr>
          <w:ilvl w:val="0"/>
          <w:numId w:val="93"/>
        </w:numPr>
        <w:spacing w:after="156"/>
        <w:ind w:firstLineChars="0"/>
      </w:pPr>
      <w:r>
        <w:rPr>
          <w:rFonts w:hint="eastAsia"/>
        </w:rPr>
        <w:t>可以根据业务场景需求，选择需要的服务</w:t>
      </w:r>
    </w:p>
    <w:p>
      <w:pPr>
        <w:pStyle w:val="47"/>
        <w:numPr>
          <w:ilvl w:val="0"/>
          <w:numId w:val="93"/>
        </w:numPr>
        <w:spacing w:after="156"/>
        <w:ind w:firstLineChars="0"/>
      </w:pPr>
      <w:r>
        <w:rPr>
          <w:rFonts w:hint="eastAsia"/>
        </w:rPr>
        <w:t>可以根据业务量，规划相应服务的节点数量进行部署</w:t>
      </w:r>
    </w:p>
    <w:p>
      <w:pPr>
        <w:pStyle w:val="47"/>
        <w:numPr>
          <w:ilvl w:val="0"/>
          <w:numId w:val="92"/>
        </w:numPr>
        <w:spacing w:after="156"/>
        <w:ind w:firstLineChars="0"/>
        <w:rPr>
          <w:b/>
          <w:bCs/>
        </w:rPr>
      </w:pPr>
      <w:r>
        <w:rPr>
          <w:rFonts w:hint="eastAsia"/>
          <w:b/>
          <w:bCs/>
        </w:rPr>
        <w:t>实现资源合理分配</w:t>
      </w:r>
    </w:p>
    <w:p>
      <w:pPr>
        <w:pStyle w:val="47"/>
        <w:numPr>
          <w:ilvl w:val="0"/>
          <w:numId w:val="93"/>
        </w:numPr>
        <w:spacing w:after="156"/>
        <w:ind w:firstLineChars="0"/>
      </w:pPr>
      <w:r>
        <w:rPr>
          <w:rFonts w:hint="eastAsia"/>
        </w:rPr>
        <w:t>每个服务的节点，均使用独立的虚拟机（云主机）或者物理服务器来承载，保证资源的隔离、避免资源争抢</w:t>
      </w:r>
    </w:p>
    <w:p>
      <w:pPr>
        <w:pStyle w:val="47"/>
        <w:numPr>
          <w:ilvl w:val="0"/>
          <w:numId w:val="93"/>
        </w:numPr>
        <w:spacing w:after="156"/>
        <w:ind w:firstLineChars="0"/>
      </w:pPr>
      <w:r>
        <w:rPr>
          <w:rFonts w:hint="eastAsia"/>
        </w:rPr>
        <w:t>服务的资源</w:t>
      </w:r>
      <w:r>
        <w:t xml:space="preserve"> (</w:t>
      </w:r>
      <w:r>
        <w:rPr>
          <w:rFonts w:hint="eastAsia"/>
        </w:rPr>
        <w:t>节点数量</w:t>
      </w:r>
      <w:r>
        <w:t xml:space="preserve">) </w:t>
      </w:r>
      <w:r>
        <w:rPr>
          <w:rFonts w:hint="eastAsia"/>
        </w:rPr>
        <w:t>根据业务需求扩展</w:t>
      </w:r>
    </w:p>
    <w:p>
      <w:pPr>
        <w:pStyle w:val="47"/>
        <w:numPr>
          <w:ilvl w:val="0"/>
          <w:numId w:val="92"/>
        </w:numPr>
        <w:spacing w:after="156"/>
        <w:ind w:firstLineChars="0"/>
        <w:rPr>
          <w:b/>
          <w:bCs/>
        </w:rPr>
      </w:pPr>
      <w:r>
        <w:rPr>
          <w:rFonts w:hint="eastAsia"/>
          <w:b/>
          <w:bCs/>
        </w:rPr>
        <w:t>系统高可靠</w:t>
      </w:r>
    </w:p>
    <w:p>
      <w:pPr>
        <w:pStyle w:val="47"/>
        <w:numPr>
          <w:ilvl w:val="0"/>
          <w:numId w:val="93"/>
        </w:numPr>
        <w:spacing w:after="156"/>
        <w:ind w:firstLineChars="0"/>
      </w:pPr>
      <w:r>
        <w:rPr>
          <w:rFonts w:hint="eastAsia"/>
        </w:rPr>
        <w:t>所有服务均采用集群式部署架构，支持横向扩展，保证服务高可用，从而提升整体可用性</w:t>
      </w:r>
    </w:p>
    <w:p>
      <w:pPr>
        <w:pStyle w:val="28"/>
        <w:spacing w:after="156"/>
      </w:pPr>
      <w:bookmarkStart w:id="81" w:name="_Toc66288869"/>
      <w:r>
        <w:rPr>
          <w:rFonts w:hint="eastAsia"/>
        </w:rPr>
        <w:t>私有云多对象存储部署</w:t>
      </w:r>
      <w:bookmarkEnd w:id="81"/>
    </w:p>
    <w:p>
      <w:pPr>
        <w:pStyle w:val="38"/>
      </w:pPr>
      <w:r>
        <w:drawing>
          <wp:inline distT="0" distB="0" distL="0" distR="0">
            <wp:extent cx="5913120" cy="4162425"/>
            <wp:effectExtent l="19050" t="19050" r="1143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19613" cy="4166993"/>
                    </a:xfrm>
                    <a:prstGeom prst="rect">
                      <a:avLst/>
                    </a:prstGeom>
                    <a:noFill/>
                    <a:ln w="3175">
                      <a:solidFill>
                        <a:schemeClr val="tx1"/>
                      </a:solidFill>
                    </a:ln>
                  </pic:spPr>
                </pic:pic>
              </a:graphicData>
            </a:graphic>
          </wp:inline>
        </w:drawing>
      </w:r>
    </w:p>
    <w:p>
      <w:pPr>
        <w:pStyle w:val="39"/>
      </w:pPr>
      <w:r>
        <w:rPr>
          <w:rFonts w:hint="eastAsia"/>
        </w:rPr>
        <w:t>多对象存储部署</w:t>
      </w:r>
    </w:p>
    <w:p>
      <w:pPr>
        <w:pStyle w:val="47"/>
        <w:numPr>
          <w:ilvl w:val="0"/>
          <w:numId w:val="91"/>
        </w:numPr>
        <w:spacing w:after="156"/>
        <w:ind w:firstLineChars="0"/>
        <w:rPr>
          <w:b/>
          <w:bCs/>
        </w:rPr>
      </w:pPr>
      <w:r>
        <w:rPr>
          <w:rFonts w:hint="eastAsia"/>
          <w:b/>
          <w:bCs/>
        </w:rPr>
        <w:t>架构要点：</w:t>
      </w:r>
    </w:p>
    <w:p>
      <w:pPr>
        <w:pStyle w:val="47"/>
        <w:numPr>
          <w:ilvl w:val="0"/>
          <w:numId w:val="92"/>
        </w:numPr>
        <w:spacing w:after="156"/>
        <w:ind w:firstLineChars="0"/>
        <w:rPr>
          <w:b/>
          <w:bCs/>
        </w:rPr>
      </w:pPr>
      <w:r>
        <w:rPr>
          <w:rFonts w:hint="eastAsia"/>
          <w:b/>
          <w:bCs/>
        </w:rPr>
        <w:t>数据就近存储和就近处理</w:t>
      </w:r>
    </w:p>
    <w:p>
      <w:pPr>
        <w:pStyle w:val="47"/>
        <w:numPr>
          <w:ilvl w:val="0"/>
          <w:numId w:val="93"/>
        </w:numPr>
        <w:spacing w:after="156"/>
        <w:ind w:firstLineChars="0"/>
      </w:pPr>
      <w:r>
        <w:t>每个有需求的区域，部署一个 ECeph 对象存储服务，用于该区域用户的数据存储和处理</w:t>
      </w:r>
    </w:p>
    <w:p>
      <w:pPr>
        <w:pStyle w:val="47"/>
        <w:numPr>
          <w:ilvl w:val="0"/>
          <w:numId w:val="92"/>
        </w:numPr>
        <w:spacing w:after="156"/>
        <w:ind w:firstLineChars="0"/>
        <w:rPr>
          <w:b/>
          <w:bCs/>
        </w:rPr>
      </w:pPr>
      <w:r>
        <w:rPr>
          <w:rFonts w:hint="eastAsia"/>
          <w:b/>
          <w:bCs/>
        </w:rPr>
        <w:t>统一管理</w:t>
      </w:r>
    </w:p>
    <w:p>
      <w:pPr>
        <w:pStyle w:val="47"/>
        <w:numPr>
          <w:ilvl w:val="0"/>
          <w:numId w:val="93"/>
        </w:numPr>
        <w:spacing w:after="156"/>
        <w:ind w:firstLineChars="0"/>
      </w:pPr>
      <w:r>
        <w:t>部署控制台和管理控制台统一管理多个区域的 ECeph 对象存储服务</w:t>
      </w:r>
    </w:p>
    <w:p>
      <w:pPr>
        <w:pStyle w:val="47"/>
        <w:numPr>
          <w:ilvl w:val="0"/>
          <w:numId w:val="92"/>
        </w:numPr>
        <w:spacing w:after="156"/>
        <w:ind w:firstLineChars="0"/>
        <w:rPr>
          <w:b/>
          <w:bCs/>
        </w:rPr>
      </w:pPr>
      <w:r>
        <w:rPr>
          <w:rFonts w:hint="eastAsia"/>
          <w:b/>
          <w:bCs/>
        </w:rPr>
        <w:t>安全合规</w:t>
      </w:r>
    </w:p>
    <w:p>
      <w:pPr>
        <w:pStyle w:val="47"/>
        <w:numPr>
          <w:ilvl w:val="0"/>
          <w:numId w:val="93"/>
        </w:numPr>
        <w:spacing w:after="156"/>
        <w:ind w:firstLineChars="0"/>
      </w:pPr>
      <w:r>
        <w:rPr>
          <w:rFonts w:hint="eastAsia"/>
        </w:rPr>
        <w:t>自定义数据存放位置，满足数据存储的安全合规要求</w:t>
      </w:r>
    </w:p>
    <w:p>
      <w:pPr>
        <w:pStyle w:val="28"/>
        <w:spacing w:after="156"/>
      </w:pPr>
      <w:bookmarkStart w:id="82" w:name="_Toc66288870"/>
      <w:r>
        <w:rPr>
          <w:rFonts w:hint="eastAsia"/>
        </w:rPr>
        <w:t>混合云多对象存储部署（管理控制台部署在私有云）</w:t>
      </w:r>
      <w:bookmarkEnd w:id="82"/>
    </w:p>
    <w:p>
      <w:pPr>
        <w:pStyle w:val="38"/>
      </w:pPr>
      <w:r>
        <w:drawing>
          <wp:inline distT="0" distB="0" distL="0" distR="0">
            <wp:extent cx="5732145" cy="4533900"/>
            <wp:effectExtent l="19050" t="19050" r="20955" b="1905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740093" cy="4540011"/>
                    </a:xfrm>
                    <a:prstGeom prst="rect">
                      <a:avLst/>
                    </a:prstGeom>
                    <a:noFill/>
                    <a:ln w="3175">
                      <a:solidFill>
                        <a:schemeClr val="tx1"/>
                      </a:solidFill>
                    </a:ln>
                  </pic:spPr>
                </pic:pic>
              </a:graphicData>
            </a:graphic>
          </wp:inline>
        </w:drawing>
      </w:r>
    </w:p>
    <w:p>
      <w:pPr>
        <w:pStyle w:val="39"/>
      </w:pPr>
      <w:r>
        <w:rPr>
          <w:rFonts w:hint="eastAsia"/>
        </w:rPr>
        <w:t>混合云多对象存储部署（管理控制台部署在私有云）</w:t>
      </w:r>
    </w:p>
    <w:p>
      <w:pPr>
        <w:pStyle w:val="47"/>
        <w:numPr>
          <w:ilvl w:val="0"/>
          <w:numId w:val="91"/>
        </w:numPr>
        <w:spacing w:after="156"/>
        <w:ind w:firstLineChars="0"/>
        <w:rPr>
          <w:b/>
          <w:bCs/>
        </w:rPr>
      </w:pPr>
      <w:r>
        <w:rPr>
          <w:rFonts w:hint="eastAsia"/>
          <w:b/>
          <w:bCs/>
        </w:rPr>
        <w:t>架构要点：</w:t>
      </w:r>
    </w:p>
    <w:p>
      <w:pPr>
        <w:pStyle w:val="47"/>
        <w:numPr>
          <w:ilvl w:val="0"/>
          <w:numId w:val="92"/>
        </w:numPr>
        <w:spacing w:after="156"/>
        <w:ind w:firstLineChars="0"/>
        <w:rPr>
          <w:b/>
          <w:bCs/>
        </w:rPr>
      </w:pPr>
      <w:r>
        <w:rPr>
          <w:rFonts w:hint="eastAsia"/>
          <w:b/>
          <w:bCs/>
        </w:rPr>
        <w:t>数据就近存储和就近处理</w:t>
      </w:r>
    </w:p>
    <w:p>
      <w:pPr>
        <w:pStyle w:val="47"/>
        <w:numPr>
          <w:ilvl w:val="0"/>
          <w:numId w:val="94"/>
        </w:numPr>
        <w:spacing w:after="156"/>
        <w:ind w:firstLineChars="0"/>
      </w:pPr>
      <w:r>
        <w:rPr>
          <w:rFonts w:hint="eastAsia"/>
        </w:rPr>
        <w:t>有混合云需求的场景下，基于云对象存储实现用户的数据存储；部署文档集服务和内容分析检索服务，用于用户的数据处理</w:t>
      </w:r>
    </w:p>
    <w:p>
      <w:pPr>
        <w:pStyle w:val="47"/>
        <w:numPr>
          <w:ilvl w:val="0"/>
          <w:numId w:val="94"/>
        </w:numPr>
        <w:spacing w:after="156"/>
        <w:ind w:firstLineChars="0"/>
      </w:pPr>
      <w:r>
        <w:t>每个有需求的区域，部署一个 ECeph 对象存储服务，用于该区域用户的数据存储和处理</w:t>
      </w:r>
    </w:p>
    <w:p>
      <w:pPr>
        <w:pStyle w:val="47"/>
        <w:numPr>
          <w:ilvl w:val="0"/>
          <w:numId w:val="92"/>
        </w:numPr>
        <w:spacing w:after="156"/>
        <w:ind w:firstLineChars="0"/>
        <w:rPr>
          <w:b/>
          <w:bCs/>
        </w:rPr>
      </w:pPr>
      <w:r>
        <w:rPr>
          <w:rFonts w:hint="eastAsia"/>
          <w:b/>
          <w:bCs/>
        </w:rPr>
        <w:t>统一管理</w:t>
      </w:r>
    </w:p>
    <w:p>
      <w:pPr>
        <w:pStyle w:val="47"/>
        <w:numPr>
          <w:ilvl w:val="0"/>
          <w:numId w:val="94"/>
        </w:numPr>
        <w:spacing w:after="156"/>
        <w:ind w:firstLineChars="0"/>
      </w:pPr>
      <w:r>
        <w:t>部署控制台和管理控制台统一管理多个区域的 ECeph 对象存储服务</w:t>
      </w:r>
    </w:p>
    <w:p>
      <w:pPr>
        <w:pStyle w:val="47"/>
        <w:numPr>
          <w:ilvl w:val="0"/>
          <w:numId w:val="92"/>
        </w:numPr>
        <w:spacing w:after="156"/>
        <w:ind w:firstLineChars="0"/>
        <w:rPr>
          <w:b/>
          <w:bCs/>
        </w:rPr>
      </w:pPr>
      <w:r>
        <w:rPr>
          <w:rFonts w:hint="eastAsia"/>
          <w:b/>
          <w:bCs/>
        </w:rPr>
        <w:t>安全合规</w:t>
      </w:r>
    </w:p>
    <w:p>
      <w:pPr>
        <w:pStyle w:val="47"/>
        <w:numPr>
          <w:ilvl w:val="0"/>
          <w:numId w:val="94"/>
        </w:numPr>
        <w:spacing w:after="156"/>
        <w:ind w:firstLineChars="0"/>
      </w:pPr>
      <w:r>
        <w:rPr>
          <w:rFonts w:hint="eastAsia"/>
        </w:rPr>
        <w:t>自定义数据存放位置，满足数据存储的安全合规要求</w:t>
      </w:r>
    </w:p>
    <w:p>
      <w:pPr>
        <w:pStyle w:val="28"/>
        <w:spacing w:after="156"/>
      </w:pPr>
      <w:bookmarkStart w:id="83" w:name="_Toc66288871"/>
      <w:r>
        <w:rPr>
          <w:rFonts w:hint="eastAsia"/>
        </w:rPr>
        <w:t>混合云多对象存储部署（管理控制台部署在公有云）</w:t>
      </w:r>
      <w:bookmarkEnd w:id="83"/>
    </w:p>
    <w:p>
      <w:pPr>
        <w:pStyle w:val="38"/>
      </w:pPr>
      <w:r>
        <w:drawing>
          <wp:inline distT="0" distB="0" distL="0" distR="0">
            <wp:extent cx="5068570" cy="4019550"/>
            <wp:effectExtent l="19050" t="19050" r="17780" b="190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074528" cy="4024094"/>
                    </a:xfrm>
                    <a:prstGeom prst="rect">
                      <a:avLst/>
                    </a:prstGeom>
                    <a:noFill/>
                    <a:ln w="3175">
                      <a:solidFill>
                        <a:schemeClr val="tx1"/>
                      </a:solidFill>
                    </a:ln>
                  </pic:spPr>
                </pic:pic>
              </a:graphicData>
            </a:graphic>
          </wp:inline>
        </w:drawing>
      </w:r>
    </w:p>
    <w:p>
      <w:pPr>
        <w:pStyle w:val="39"/>
      </w:pPr>
      <w:r>
        <w:rPr>
          <w:rFonts w:hint="eastAsia"/>
        </w:rPr>
        <w:t>混合云多对象存储部署（管理控制台部署在公有云）</w:t>
      </w:r>
    </w:p>
    <w:p>
      <w:pPr>
        <w:pStyle w:val="47"/>
        <w:numPr>
          <w:ilvl w:val="0"/>
          <w:numId w:val="91"/>
        </w:numPr>
        <w:spacing w:after="156"/>
        <w:ind w:firstLineChars="0"/>
        <w:rPr>
          <w:b/>
          <w:bCs/>
        </w:rPr>
      </w:pPr>
      <w:r>
        <w:rPr>
          <w:rFonts w:hint="eastAsia"/>
          <w:b/>
          <w:bCs/>
        </w:rPr>
        <w:t>架构要点：</w:t>
      </w:r>
    </w:p>
    <w:p>
      <w:pPr>
        <w:pStyle w:val="47"/>
        <w:numPr>
          <w:ilvl w:val="0"/>
          <w:numId w:val="92"/>
        </w:numPr>
        <w:spacing w:after="156"/>
        <w:ind w:firstLineChars="0"/>
        <w:rPr>
          <w:b/>
          <w:bCs/>
        </w:rPr>
      </w:pPr>
      <w:r>
        <w:rPr>
          <w:rFonts w:hint="eastAsia"/>
          <w:b/>
          <w:bCs/>
        </w:rPr>
        <w:t>数据就近存储和就近处理</w:t>
      </w:r>
    </w:p>
    <w:p>
      <w:pPr>
        <w:pStyle w:val="47"/>
        <w:numPr>
          <w:ilvl w:val="0"/>
          <w:numId w:val="93"/>
        </w:numPr>
        <w:spacing w:after="156"/>
        <w:ind w:firstLineChars="0"/>
      </w:pPr>
      <w:r>
        <w:t>有公有云需求的场景下，在公有云平台部署 AnyShare 主模块用于用户的数据存储、AnyShare 管理；基于云对象存储实现用户的数据存储</w:t>
      </w:r>
    </w:p>
    <w:p>
      <w:pPr>
        <w:pStyle w:val="47"/>
        <w:numPr>
          <w:ilvl w:val="0"/>
          <w:numId w:val="93"/>
        </w:numPr>
        <w:spacing w:after="156"/>
        <w:ind w:firstLineChars="0"/>
      </w:pPr>
      <w:r>
        <w:t>每个有需求的区域，部署一个 ECeph 对象存储服务，用于该区域用户的数据存储和处理</w:t>
      </w:r>
    </w:p>
    <w:p>
      <w:pPr>
        <w:pStyle w:val="47"/>
        <w:numPr>
          <w:ilvl w:val="0"/>
          <w:numId w:val="92"/>
        </w:numPr>
        <w:spacing w:after="156"/>
        <w:ind w:firstLineChars="0"/>
        <w:rPr>
          <w:b/>
          <w:bCs/>
        </w:rPr>
      </w:pPr>
      <w:r>
        <w:rPr>
          <w:rFonts w:hint="eastAsia"/>
          <w:b/>
          <w:bCs/>
        </w:rPr>
        <w:t>统一管理</w:t>
      </w:r>
    </w:p>
    <w:p>
      <w:pPr>
        <w:pStyle w:val="47"/>
        <w:numPr>
          <w:ilvl w:val="0"/>
          <w:numId w:val="93"/>
        </w:numPr>
        <w:spacing w:after="156"/>
        <w:ind w:firstLineChars="0"/>
      </w:pPr>
      <w:r>
        <w:t>部署控制台和管理控制台统一管理多个区域的 ECeph 对象存储服务</w:t>
      </w:r>
    </w:p>
    <w:p>
      <w:pPr>
        <w:pStyle w:val="47"/>
        <w:numPr>
          <w:ilvl w:val="0"/>
          <w:numId w:val="92"/>
        </w:numPr>
        <w:spacing w:after="156"/>
        <w:ind w:firstLineChars="0"/>
        <w:rPr>
          <w:b/>
          <w:bCs/>
        </w:rPr>
      </w:pPr>
      <w:r>
        <w:rPr>
          <w:rFonts w:hint="eastAsia"/>
          <w:b/>
          <w:bCs/>
        </w:rPr>
        <w:t>安全合规</w:t>
      </w:r>
    </w:p>
    <w:p>
      <w:pPr>
        <w:pStyle w:val="47"/>
        <w:numPr>
          <w:ilvl w:val="0"/>
          <w:numId w:val="93"/>
        </w:numPr>
        <w:spacing w:after="156"/>
        <w:ind w:firstLineChars="0"/>
      </w:pPr>
      <w:r>
        <w:rPr>
          <w:rFonts w:hint="eastAsia"/>
        </w:rPr>
        <w:t>自定义数据存放位置，满足数据存储的安全合规要求</w:t>
      </w:r>
    </w:p>
    <w:p>
      <w:pPr>
        <w:spacing w:after="156"/>
        <w:ind w:firstLine="0" w:firstLineChars="0"/>
      </w:pPr>
    </w:p>
    <w:p>
      <w:pPr>
        <w:pStyle w:val="28"/>
        <w:spacing w:after="156"/>
      </w:pPr>
      <w:bookmarkStart w:id="84" w:name="_Toc66288872"/>
      <w:r>
        <w:rPr>
          <w:rFonts w:hint="eastAsia"/>
        </w:rPr>
        <w:t>多文档域部署</w:t>
      </w:r>
      <w:bookmarkEnd w:id="84"/>
    </w:p>
    <w:p>
      <w:pPr>
        <w:pStyle w:val="38"/>
      </w:pPr>
      <w:r>
        <w:drawing>
          <wp:inline distT="0" distB="0" distL="0" distR="0">
            <wp:extent cx="6000750" cy="2874645"/>
            <wp:effectExtent l="19050" t="19050" r="19050" b="2095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6013232" cy="2880912"/>
                    </a:xfrm>
                    <a:prstGeom prst="rect">
                      <a:avLst/>
                    </a:prstGeom>
                    <a:noFill/>
                    <a:ln w="3175">
                      <a:solidFill>
                        <a:schemeClr val="tx1"/>
                      </a:solidFill>
                    </a:ln>
                  </pic:spPr>
                </pic:pic>
              </a:graphicData>
            </a:graphic>
          </wp:inline>
        </w:drawing>
      </w:r>
    </w:p>
    <w:p>
      <w:pPr>
        <w:pStyle w:val="39"/>
      </w:pPr>
      <w:r>
        <w:rPr>
          <w:rFonts w:hint="eastAsia"/>
        </w:rPr>
        <w:t>多文档域部署</w:t>
      </w:r>
    </w:p>
    <w:p>
      <w:pPr>
        <w:pStyle w:val="47"/>
        <w:numPr>
          <w:ilvl w:val="0"/>
          <w:numId w:val="91"/>
        </w:numPr>
        <w:spacing w:after="156"/>
        <w:ind w:firstLineChars="0"/>
        <w:rPr>
          <w:b/>
          <w:bCs/>
        </w:rPr>
      </w:pPr>
      <w:r>
        <w:rPr>
          <w:rFonts w:hint="eastAsia"/>
          <w:b/>
          <w:bCs/>
        </w:rPr>
        <w:t>架构要点：</w:t>
      </w:r>
    </w:p>
    <w:p>
      <w:pPr>
        <w:pStyle w:val="47"/>
        <w:numPr>
          <w:ilvl w:val="0"/>
          <w:numId w:val="92"/>
        </w:numPr>
        <w:spacing w:after="156"/>
        <w:ind w:firstLineChars="0"/>
        <w:rPr>
          <w:b/>
          <w:bCs/>
        </w:rPr>
      </w:pPr>
      <w:r>
        <w:rPr>
          <w:rFonts w:hint="eastAsia"/>
          <w:b/>
          <w:bCs/>
        </w:rPr>
        <w:t>满足多种复杂网络场景下的内容管理：</w:t>
      </w:r>
    </w:p>
    <w:p>
      <w:pPr>
        <w:pStyle w:val="47"/>
        <w:numPr>
          <w:ilvl w:val="0"/>
          <w:numId w:val="95"/>
        </w:numPr>
        <w:spacing w:after="156"/>
        <w:ind w:firstLineChars="0"/>
      </w:pPr>
      <w:r>
        <w:rPr>
          <w:rFonts w:hint="eastAsia"/>
        </w:rPr>
        <w:t>跨国、跨地域</w:t>
      </w:r>
      <w:r>
        <w:t xml:space="preserve"> (</w:t>
      </w:r>
      <w:r>
        <w:rPr>
          <w:rFonts w:hint="eastAsia"/>
        </w:rPr>
        <w:t>大型组织多分支机构、跨国组织</w:t>
      </w:r>
      <w:r>
        <w:t xml:space="preserve">) </w:t>
      </w:r>
      <w:r>
        <w:rPr>
          <w:rFonts w:hint="eastAsia"/>
        </w:rPr>
        <w:t>数据灵活管控</w:t>
      </w:r>
    </w:p>
    <w:p>
      <w:pPr>
        <w:pStyle w:val="47"/>
        <w:numPr>
          <w:ilvl w:val="0"/>
          <w:numId w:val="96"/>
        </w:numPr>
        <w:spacing w:after="156"/>
        <w:ind w:firstLineChars="0"/>
      </w:pPr>
      <w:r>
        <w:rPr>
          <w:rFonts w:hint="eastAsia"/>
        </w:rPr>
        <w:t>可以独立管理、也可以集中化管理</w:t>
      </w:r>
    </w:p>
    <w:p>
      <w:pPr>
        <w:pStyle w:val="47"/>
        <w:numPr>
          <w:ilvl w:val="0"/>
          <w:numId w:val="95"/>
        </w:numPr>
        <w:spacing w:after="156"/>
        <w:ind w:firstLineChars="0"/>
      </w:pPr>
      <w:r>
        <w:rPr>
          <w:rFonts w:hint="eastAsia"/>
        </w:rPr>
        <w:t>多网络场景下</w:t>
      </w:r>
      <w:r>
        <w:t xml:space="preserve"> (</w:t>
      </w:r>
      <w:r>
        <w:rPr>
          <w:rFonts w:hint="eastAsia"/>
        </w:rPr>
        <w:t>跨地域带宽有限、涉密网络内外网隔离等</w:t>
      </w:r>
      <w:r>
        <w:t xml:space="preserve">) </w:t>
      </w:r>
      <w:r>
        <w:rPr>
          <w:rFonts w:hint="eastAsia"/>
        </w:rPr>
        <w:t>文档数据高效访问</w:t>
      </w:r>
    </w:p>
    <w:p>
      <w:pPr>
        <w:pStyle w:val="47"/>
        <w:numPr>
          <w:ilvl w:val="0"/>
          <w:numId w:val="95"/>
        </w:numPr>
        <w:spacing w:after="156"/>
        <w:ind w:firstLineChars="0"/>
      </w:pPr>
      <w:r>
        <w:rPr>
          <w:rFonts w:hint="eastAsia"/>
        </w:rPr>
        <w:t>重要数据异地冗余，保证业务连续和数据安全性</w:t>
      </w:r>
    </w:p>
    <w:p>
      <w:pPr>
        <w:pStyle w:val="47"/>
        <w:numPr>
          <w:ilvl w:val="0"/>
          <w:numId w:val="92"/>
        </w:numPr>
        <w:spacing w:after="156"/>
        <w:ind w:firstLineChars="0"/>
        <w:rPr>
          <w:b/>
          <w:bCs/>
        </w:rPr>
      </w:pPr>
      <w:r>
        <w:rPr>
          <w:b/>
          <w:bCs/>
        </w:rPr>
        <w:t>文档域 (AnyShare 实例) 之间能够进行协作和管理：</w:t>
      </w:r>
    </w:p>
    <w:p>
      <w:pPr>
        <w:pStyle w:val="47"/>
        <w:numPr>
          <w:ilvl w:val="0"/>
          <w:numId w:val="97"/>
        </w:numPr>
        <w:spacing w:after="156"/>
        <w:ind w:firstLineChars="0"/>
      </w:pPr>
      <w:r>
        <w:rPr>
          <w:rFonts w:hint="eastAsia"/>
        </w:rPr>
        <w:t>文档域之间支持文档库同步、一对多同步、异地冗余</w:t>
      </w:r>
    </w:p>
    <w:p>
      <w:pPr>
        <w:pStyle w:val="47"/>
        <w:numPr>
          <w:ilvl w:val="0"/>
          <w:numId w:val="97"/>
        </w:numPr>
        <w:spacing w:after="156"/>
        <w:ind w:firstLineChars="0"/>
      </w:pPr>
      <w:r>
        <w:rPr>
          <w:rFonts w:hint="eastAsia"/>
        </w:rPr>
        <w:t>文档域之间支持策略管控，实现统一管理</w:t>
      </w:r>
    </w:p>
    <w:p>
      <w:pPr>
        <w:pStyle w:val="47"/>
        <w:numPr>
          <w:ilvl w:val="0"/>
          <w:numId w:val="92"/>
        </w:numPr>
        <w:spacing w:after="156"/>
        <w:ind w:firstLineChars="0"/>
        <w:rPr>
          <w:b/>
          <w:bCs/>
        </w:rPr>
      </w:pPr>
      <w:r>
        <w:rPr>
          <w:rFonts w:hint="eastAsia"/>
          <w:b/>
          <w:bCs/>
        </w:rPr>
        <w:t>多网络环境适应和文档高效同步：</w:t>
      </w:r>
    </w:p>
    <w:p>
      <w:pPr>
        <w:pStyle w:val="47"/>
        <w:numPr>
          <w:ilvl w:val="0"/>
          <w:numId w:val="98"/>
        </w:numPr>
        <w:spacing w:after="156"/>
        <w:ind w:firstLineChars="0"/>
      </w:pPr>
      <w:r>
        <w:rPr>
          <w:rFonts w:hint="eastAsia"/>
        </w:rPr>
        <w:t>能够适应网络物理隔离环境</w:t>
      </w:r>
    </w:p>
    <w:p>
      <w:pPr>
        <w:pStyle w:val="47"/>
        <w:numPr>
          <w:ilvl w:val="0"/>
          <w:numId w:val="96"/>
        </w:numPr>
        <w:spacing w:after="156"/>
        <w:ind w:firstLineChars="0"/>
      </w:pPr>
      <w:r>
        <w:rPr>
          <w:rFonts w:hint="eastAsia"/>
        </w:rPr>
        <w:t>支持单导设备和网络交换设备</w:t>
      </w:r>
    </w:p>
    <w:p>
      <w:pPr>
        <w:pStyle w:val="47"/>
        <w:numPr>
          <w:ilvl w:val="0"/>
          <w:numId w:val="98"/>
        </w:numPr>
        <w:spacing w:after="156"/>
        <w:ind w:firstLineChars="0"/>
      </w:pPr>
      <w:r>
        <w:rPr>
          <w:rFonts w:hint="eastAsia"/>
        </w:rPr>
        <w:t>能够适应带宽有限网络环境：</w:t>
      </w:r>
    </w:p>
    <w:p>
      <w:pPr>
        <w:pStyle w:val="47"/>
        <w:numPr>
          <w:ilvl w:val="0"/>
          <w:numId w:val="99"/>
        </w:numPr>
        <w:spacing w:after="156"/>
        <w:ind w:firstLineChars="0"/>
      </w:pPr>
      <w:r>
        <w:rPr>
          <w:rFonts w:hint="eastAsia"/>
        </w:rPr>
        <w:t>通过针对用户制定同步策略，实现用户数据就近访问</w:t>
      </w:r>
    </w:p>
    <w:p>
      <w:pPr>
        <w:pStyle w:val="47"/>
        <w:numPr>
          <w:ilvl w:val="0"/>
          <w:numId w:val="99"/>
        </w:numPr>
        <w:spacing w:after="156"/>
        <w:ind w:firstLineChars="0"/>
      </w:pPr>
      <w:r>
        <w:rPr>
          <w:rFonts w:hint="eastAsia"/>
        </w:rPr>
        <w:t>通过制定同步计划，错峰同步、闲时同步，提升有限带宽的资源利用率</w:t>
      </w:r>
    </w:p>
    <w:p>
      <w:pPr>
        <w:pStyle w:val="28"/>
        <w:spacing w:after="156"/>
      </w:pPr>
      <w:bookmarkStart w:id="85" w:name="_Toc66288873"/>
      <w:r>
        <w:rPr>
          <w:rFonts w:hint="eastAsia"/>
        </w:rPr>
        <w:t>高性能备份恢复部署</w:t>
      </w:r>
      <w:bookmarkEnd w:id="85"/>
    </w:p>
    <w:p>
      <w:pPr>
        <w:pStyle w:val="38"/>
      </w:pPr>
      <w:r>
        <w:drawing>
          <wp:inline distT="0" distB="0" distL="0" distR="0">
            <wp:extent cx="5343525" cy="2894965"/>
            <wp:effectExtent l="19050" t="19050" r="9525" b="1968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346512" cy="2897067"/>
                    </a:xfrm>
                    <a:prstGeom prst="rect">
                      <a:avLst/>
                    </a:prstGeom>
                    <a:noFill/>
                    <a:ln w="3175">
                      <a:solidFill>
                        <a:schemeClr val="tx1"/>
                      </a:solidFill>
                    </a:ln>
                  </pic:spPr>
                </pic:pic>
              </a:graphicData>
            </a:graphic>
          </wp:inline>
        </w:drawing>
      </w:r>
    </w:p>
    <w:p>
      <w:pPr>
        <w:pStyle w:val="39"/>
      </w:pPr>
      <w:r>
        <w:rPr>
          <w:rFonts w:hint="eastAsia"/>
        </w:rPr>
        <w:t>高性能备份恢复部署</w:t>
      </w:r>
    </w:p>
    <w:p>
      <w:pPr>
        <w:pStyle w:val="47"/>
        <w:numPr>
          <w:ilvl w:val="0"/>
          <w:numId w:val="91"/>
        </w:numPr>
        <w:spacing w:after="156"/>
        <w:ind w:firstLineChars="0"/>
        <w:rPr>
          <w:b/>
          <w:bCs/>
        </w:rPr>
      </w:pPr>
      <w:r>
        <w:rPr>
          <w:rFonts w:hint="eastAsia"/>
          <w:b/>
          <w:bCs/>
        </w:rPr>
        <w:t>架构要点：</w:t>
      </w:r>
    </w:p>
    <w:p>
      <w:pPr>
        <w:pStyle w:val="47"/>
        <w:numPr>
          <w:ilvl w:val="0"/>
          <w:numId w:val="92"/>
        </w:numPr>
        <w:spacing w:after="156"/>
        <w:ind w:firstLineChars="0"/>
      </w:pPr>
      <w:r>
        <w:rPr>
          <w:b/>
          <w:bCs/>
        </w:rPr>
        <w:t>备份恢复性能高：</w:t>
      </w:r>
      <w:r>
        <w:t>所有数据都通过AnyShare 内部的OSS网关进行数据合并，无论多小的文件对象，都像备份恢复大文件一样，确保备份恢复性能不会衰减</w:t>
      </w:r>
    </w:p>
    <w:p>
      <w:pPr>
        <w:pStyle w:val="47"/>
        <w:numPr>
          <w:ilvl w:val="0"/>
          <w:numId w:val="92"/>
        </w:numPr>
        <w:spacing w:after="156"/>
        <w:ind w:firstLineChars="0"/>
      </w:pPr>
      <w:r>
        <w:rPr>
          <w:b/>
          <w:bCs/>
        </w:rPr>
        <w:t>数据就近备份恢复：</w:t>
      </w:r>
      <w:r>
        <w:t>每个区域的文档数据都部署一套对象存储进行备份和恢复，由 AnyBackup 统一管理，提升备份恢复性能、降低带宽要求</w:t>
      </w:r>
    </w:p>
    <w:p>
      <w:pPr>
        <w:pStyle w:val="3"/>
        <w:spacing w:after="156"/>
      </w:pPr>
      <w:bookmarkStart w:id="86" w:name="_Toc66288874"/>
      <w:r>
        <w:rPr>
          <w:rFonts w:hint="eastAsia"/>
        </w:rPr>
        <w:t>模块化部署的价值</w:t>
      </w:r>
      <w:bookmarkEnd w:id="86"/>
    </w:p>
    <w:p>
      <w:pPr>
        <w:spacing w:after="156"/>
        <w:ind w:firstLine="440"/>
      </w:pPr>
      <w:r>
        <w:t>AnyShare Family 7 通过服务模块化设计和服务模块化部署实现三大价值：</w:t>
      </w:r>
    </w:p>
    <w:p>
      <w:pPr>
        <w:pStyle w:val="47"/>
        <w:numPr>
          <w:ilvl w:val="0"/>
          <w:numId w:val="100"/>
        </w:numPr>
        <w:spacing w:after="156"/>
        <w:ind w:firstLineChars="0"/>
      </w:pPr>
      <w:r>
        <w:rPr>
          <w:rFonts w:hint="eastAsia"/>
          <w:b/>
          <w:bCs/>
        </w:rPr>
        <w:t>服务按需交付：</w:t>
      </w:r>
      <w:r>
        <w:rPr>
          <w:rFonts w:hint="eastAsia"/>
        </w:rPr>
        <w:t>用户根据功能需求选择合适的服务进行扩展部署，避免投资浪费</w:t>
      </w:r>
    </w:p>
    <w:p>
      <w:pPr>
        <w:pStyle w:val="47"/>
        <w:numPr>
          <w:ilvl w:val="0"/>
          <w:numId w:val="100"/>
        </w:numPr>
        <w:spacing w:after="156"/>
        <w:ind w:firstLineChars="0"/>
      </w:pPr>
      <w:r>
        <w:rPr>
          <w:rFonts w:hint="eastAsia"/>
          <w:b/>
          <w:bCs/>
        </w:rPr>
        <w:t>资源合理分配：</w:t>
      </w:r>
      <w:r>
        <w:rPr>
          <w:rFonts w:hint="eastAsia"/>
        </w:rPr>
        <w:t>不同特点服务配置不同硬件资源，分离部署，避免服务争抢硬件资源造成浪费</w:t>
      </w:r>
    </w:p>
    <w:p>
      <w:pPr>
        <w:pStyle w:val="47"/>
        <w:numPr>
          <w:ilvl w:val="0"/>
          <w:numId w:val="100"/>
        </w:numPr>
        <w:spacing w:after="156"/>
        <w:ind w:firstLineChars="0"/>
      </w:pPr>
      <w:r>
        <w:rPr>
          <w:rFonts w:hint="eastAsia"/>
          <w:b/>
          <w:bCs/>
        </w:rPr>
        <w:t>模块独立发布：</w:t>
      </w:r>
      <w:r>
        <w:rPr>
          <w:rFonts w:hint="eastAsia"/>
        </w:rPr>
        <w:t>服务模块独立发布、交付、升级，新的产品功能或者改进能够通过部分服务的升级让用户尽早体验</w:t>
      </w:r>
    </w:p>
    <w:p>
      <w:pPr>
        <w:pStyle w:val="27"/>
      </w:pPr>
      <w:bookmarkStart w:id="87" w:name="_Toc66288875"/>
      <w:r>
        <w:rPr>
          <w:rFonts w:hint="eastAsia"/>
        </w:rPr>
        <w:t>总结</w:t>
      </w:r>
      <w:bookmarkEnd w:id="87"/>
    </w:p>
    <w:p>
      <w:pPr>
        <w:spacing w:after="156"/>
        <w:ind w:firstLine="440"/>
      </w:pPr>
      <w:r>
        <w:rPr>
          <w:rFonts w:hint="eastAsia"/>
        </w:rPr>
        <w:t>本白皮书系统地阐述了AnyShare Family 7为何诞生，以及关键架构的能力。作为一款全新的企业内容管理平台，AnyShare Family 7承载着各行各业数字化转型的使命，将非结构化数据有效的管理，并最大化的释放出来海量非结构化数据的价值。总体而言，AnyShare Family 7具备如下关键特征。</w:t>
      </w:r>
    </w:p>
    <w:p>
      <w:pPr>
        <w:pStyle w:val="47"/>
        <w:numPr>
          <w:ilvl w:val="0"/>
          <w:numId w:val="101"/>
        </w:numPr>
        <w:spacing w:after="156"/>
        <w:ind w:firstLineChars="0"/>
        <w:rPr>
          <w:b/>
          <w:bCs/>
        </w:rPr>
      </w:pPr>
      <w:r>
        <w:rPr>
          <w:rFonts w:hint="eastAsia"/>
          <w:b/>
          <w:bCs/>
        </w:rPr>
        <w:t>更弹性的平台</w:t>
      </w:r>
    </w:p>
    <w:p>
      <w:pPr>
        <w:spacing w:after="156"/>
        <w:ind w:firstLine="440"/>
      </w:pPr>
      <w:r>
        <w:rPr>
          <w:rFonts w:hint="eastAsia"/>
        </w:rPr>
        <w:t>无论是云原生的服务架构，还是全集群化的内容数据湖架构，还是支持混合云及多云的多对象存储集群，还是支持多网络和多组织的多文档域，AnyShare Family 7正在以最富有弹性的平台，适应组织发展变化、海量的非结构化数据处理能力、全球化业务的运营需求等。</w:t>
      </w:r>
    </w:p>
    <w:p>
      <w:pPr>
        <w:pStyle w:val="47"/>
        <w:numPr>
          <w:ilvl w:val="0"/>
          <w:numId w:val="101"/>
        </w:numPr>
        <w:spacing w:after="156"/>
        <w:ind w:firstLineChars="0"/>
        <w:rPr>
          <w:b/>
          <w:bCs/>
        </w:rPr>
      </w:pPr>
      <w:r>
        <w:rPr>
          <w:rFonts w:hint="eastAsia"/>
          <w:b/>
          <w:bCs/>
        </w:rPr>
        <w:t>更敏捷的平台</w:t>
      </w:r>
    </w:p>
    <w:p>
      <w:pPr>
        <w:spacing w:after="156"/>
        <w:ind w:firstLine="440"/>
      </w:pPr>
      <w:r>
        <w:rPr>
          <w:rFonts w:hint="eastAsia"/>
        </w:rPr>
        <w:t>云原生服务架构带来云中立的优势，可以从容的满足企业多云战略的实施和调整，这是各行各业数字化转型的底座。将AnyShare内容总线引进到企业架构，高效整合应用及业务系统中的非结构化数据，采用RESTful风格的API降低集成复杂度，并提供内容集成开放框架，整合和复用诸多第三方的内容服务，灵活应对各种应用的内容服务需求和变化。</w:t>
      </w:r>
    </w:p>
    <w:p>
      <w:pPr>
        <w:pStyle w:val="47"/>
        <w:numPr>
          <w:ilvl w:val="0"/>
          <w:numId w:val="101"/>
        </w:numPr>
        <w:spacing w:after="156"/>
        <w:ind w:firstLineChars="0"/>
        <w:rPr>
          <w:b/>
          <w:bCs/>
        </w:rPr>
      </w:pPr>
      <w:r>
        <w:rPr>
          <w:rFonts w:hint="eastAsia"/>
          <w:b/>
          <w:bCs/>
        </w:rPr>
        <w:t>更智能的平台</w:t>
      </w:r>
    </w:p>
    <w:p>
      <w:pPr>
        <w:spacing w:after="156"/>
        <w:ind w:firstLine="440"/>
      </w:pPr>
      <w:r>
        <w:rPr>
          <w:rFonts w:hint="eastAsia"/>
        </w:rPr>
        <w:t>内容数据飞轮架构，基于 AnyShare自身平台提供更多的内容服务场景，从而获得汇聚更多的非结构化数据，并结合元数据服务的编目、标签、摘要，提高非结构化数据的描述范围，让AnyShare的自然语言处理引擎、无监督学习内容分类引擎、智能搜索引擎、图像识别引擎等人工智能技术，实现更精准的识别效率，从而显著的提高用户使用人工智能技术的体验。</w:t>
      </w:r>
    </w:p>
    <w:p>
      <w:pPr>
        <w:pStyle w:val="47"/>
        <w:numPr>
          <w:ilvl w:val="0"/>
          <w:numId w:val="101"/>
        </w:numPr>
        <w:spacing w:after="156"/>
        <w:ind w:firstLineChars="0"/>
        <w:rPr>
          <w:b/>
          <w:bCs/>
        </w:rPr>
      </w:pPr>
      <w:r>
        <w:rPr>
          <w:b/>
          <w:bCs/>
        </w:rPr>
        <w:t>降低TCO的平台</w:t>
      </w:r>
    </w:p>
    <w:p>
      <w:pPr>
        <w:spacing w:after="156"/>
        <w:ind w:firstLine="440"/>
      </w:pPr>
      <w:r>
        <w:rPr>
          <w:rFonts w:hint="eastAsia"/>
        </w:rPr>
        <w:t>全终端一致的用户体验，可以降低产品使用和用户培训推广的成本；丰富的管理策略控制，适用于大型组织的集中管理，降低维护成本；语言无关的API接口以及SDK，简化集成复杂度，降低开发成本；同时，AnyShare Family 7还支持订阅服务、云服务等混合授权模式，可直接降低购买和使用成本。</w:t>
      </w:r>
    </w:p>
    <w:p>
      <w:pPr>
        <w:spacing w:after="156"/>
        <w:ind w:firstLine="440"/>
      </w:pPr>
      <w:r>
        <w:t> </w:t>
      </w:r>
    </w:p>
    <w:p>
      <w:pPr>
        <w:pStyle w:val="27"/>
      </w:pPr>
      <w:bookmarkStart w:id="88" w:name="_Toc66288876"/>
      <w:r>
        <w:rPr>
          <w:rFonts w:hint="eastAsia"/>
        </w:rPr>
        <w:t>其它资源</w:t>
      </w:r>
      <w:bookmarkEnd w:id="88"/>
    </w:p>
    <w:p>
      <w:pPr>
        <w:spacing w:after="156"/>
        <w:ind w:firstLine="440"/>
      </w:pPr>
      <w:r>
        <w:t>本白皮书系统性地阐述了 AnyShare Family 7的技术架构以及相关特点，更多详细功能及特性描述，可参考其他技术文档，包括但不仅限于：</w:t>
      </w:r>
    </w:p>
    <w:p>
      <w:pPr>
        <w:pStyle w:val="47"/>
        <w:numPr>
          <w:ilvl w:val="0"/>
          <w:numId w:val="102"/>
        </w:numPr>
        <w:spacing w:after="156"/>
        <w:ind w:firstLineChars="0"/>
        <w:rPr>
          <w:rFonts w:asciiTheme="minorEastAsia" w:hAnsiTheme="minorEastAsia"/>
          <w:color w:val="404040" w:themeColor="text1" w:themeTint="BF"/>
          <w14:textFill>
            <w14:solidFill>
              <w14:schemeClr w14:val="tx1">
                <w14:lumMod w14:val="75000"/>
                <w14:lumOff w14:val="25000"/>
              </w14:schemeClr>
            </w14:solidFill>
          </w14:textFill>
        </w:rPr>
      </w:pPr>
      <w:r>
        <w:rPr>
          <w:rFonts w:asciiTheme="minorEastAsia" w:hAnsiTheme="minorEastAsia"/>
          <w:color w:val="404040" w:themeColor="text1" w:themeTint="BF"/>
          <w14:textFill>
            <w14:solidFill>
              <w14:schemeClr w14:val="tx1">
                <w14:lumMod w14:val="75000"/>
                <w14:lumOff w14:val="25000"/>
              </w14:schemeClr>
            </w14:solidFill>
          </w14:textFill>
        </w:rPr>
        <w:t>在线帮助：</w:t>
      </w:r>
      <w:r>
        <w:fldChar w:fldCharType="begin"/>
      </w:r>
      <w:r>
        <w:instrText xml:space="preserve"> HYPERLINK "https://www.aishu.cn/cn/help" \h </w:instrText>
      </w:r>
      <w:r>
        <w:fldChar w:fldCharType="separate"/>
      </w:r>
      <w:r>
        <w:rPr>
          <w:rStyle w:val="20"/>
          <w:rFonts w:asciiTheme="minorEastAsia" w:hAnsiTheme="minorEastAsia"/>
        </w:rPr>
        <w:t>https://www.aishu.cn/cn/help</w:t>
      </w:r>
      <w:r>
        <w:fldChar w:fldCharType="end"/>
      </w:r>
    </w:p>
    <w:p>
      <w:pPr>
        <w:pStyle w:val="47"/>
        <w:numPr>
          <w:ilvl w:val="0"/>
          <w:numId w:val="102"/>
        </w:numPr>
        <w:spacing w:after="156"/>
        <w:ind w:firstLineChars="0"/>
        <w:rPr>
          <w:rFonts w:asciiTheme="minorEastAsia" w:hAnsiTheme="minorEastAsia"/>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《AnyShare Family 7</w:t>
      </w:r>
      <w:r>
        <w:rPr>
          <w:rFonts w:asciiTheme="minorEastAsia" w:hAnsiTheme="minorEastAsia"/>
          <w:color w:val="404040" w:themeColor="text1" w:themeTint="BF"/>
          <w14:textFill>
            <w14:solidFill>
              <w14:schemeClr w14:val="tx1">
                <w14:lumMod w14:val="75000"/>
                <w14:lumOff w14:val="25000"/>
              </w14:schemeClr>
            </w14:solidFill>
          </w14:textFill>
        </w:rPr>
        <w:t xml:space="preserve"> 多文档域管理特性解读》</w:t>
      </w:r>
    </w:p>
    <w:p>
      <w:pPr>
        <w:pStyle w:val="47"/>
        <w:numPr>
          <w:ilvl w:val="0"/>
          <w:numId w:val="102"/>
        </w:numPr>
        <w:spacing w:after="156"/>
        <w:ind w:firstLineChars="0"/>
        <w:rPr>
          <w:rFonts w:asciiTheme="minorEastAsia" w:hAnsiTheme="minorEastAsia"/>
          <w:color w:val="404040" w:themeColor="text1" w:themeTint="BF"/>
          <w14:textFill>
            <w14:solidFill>
              <w14:schemeClr w14:val="tx1">
                <w14:lumMod w14:val="75000"/>
                <w14:lumOff w14:val="25000"/>
              </w14:schemeClr>
            </w14:solidFill>
          </w14:textFill>
        </w:rPr>
      </w:pPr>
      <w:r>
        <w:rPr>
          <w:rFonts w:asciiTheme="minorEastAsia" w:hAnsiTheme="minorEastAsia"/>
          <w:color w:val="404040" w:themeColor="text1" w:themeTint="BF"/>
          <w14:textFill>
            <w14:solidFill>
              <w14:schemeClr w14:val="tx1">
                <w14:lumMod w14:val="75000"/>
                <w14:lumOff w14:val="25000"/>
              </w14:schemeClr>
            </w14:solidFill>
          </w14:textFill>
        </w:rPr>
        <w:t>《</w:t>
      </w:r>
      <w:r>
        <w:rPr>
          <w:color w:val="404040" w:themeColor="text1" w:themeTint="BF"/>
          <w14:textFill>
            <w14:solidFill>
              <w14:schemeClr w14:val="tx1">
                <w14:lumMod w14:val="75000"/>
                <w14:lumOff w14:val="25000"/>
              </w14:schemeClr>
            </w14:solidFill>
          </w14:textFill>
        </w:rPr>
        <w:t>AnyShare Family 7</w:t>
      </w:r>
      <w:r>
        <w:rPr>
          <w:rFonts w:asciiTheme="minorEastAsia" w:hAnsiTheme="minorEastAsia"/>
          <w:color w:val="404040" w:themeColor="text1" w:themeTint="BF"/>
          <w14:textFill>
            <w14:solidFill>
              <w14:schemeClr w14:val="tx1">
                <w14:lumMod w14:val="75000"/>
                <w14:lumOff w14:val="25000"/>
              </w14:schemeClr>
            </w14:solidFill>
          </w14:textFill>
        </w:rPr>
        <w:t xml:space="preserve"> 内容分析及检索服务解读》</w:t>
      </w:r>
    </w:p>
    <w:p>
      <w:pPr>
        <w:pStyle w:val="47"/>
        <w:numPr>
          <w:ilvl w:val="0"/>
          <w:numId w:val="102"/>
        </w:numPr>
        <w:spacing w:after="156"/>
        <w:ind w:firstLineChars="0"/>
        <w:rPr>
          <w:rFonts w:asciiTheme="minorEastAsia" w:hAnsiTheme="minorEastAsia"/>
          <w:color w:val="404040" w:themeColor="text1" w:themeTint="BF"/>
          <w14:textFill>
            <w14:solidFill>
              <w14:schemeClr w14:val="tx1">
                <w14:lumMod w14:val="75000"/>
                <w14:lumOff w14:val="25000"/>
              </w14:schemeClr>
            </w14:solidFill>
          </w14:textFill>
        </w:rPr>
      </w:pPr>
      <w:r>
        <w:rPr>
          <w:rFonts w:asciiTheme="minorEastAsia" w:hAnsiTheme="minorEastAsia"/>
          <w:color w:val="404040" w:themeColor="text1" w:themeTint="BF"/>
          <w14:textFill>
            <w14:solidFill>
              <w14:schemeClr w14:val="tx1">
                <w14:lumMod w14:val="75000"/>
                <w14:lumOff w14:val="25000"/>
              </w14:schemeClr>
            </w14:solidFill>
          </w14:textFill>
        </w:rPr>
        <w:t>《</w:t>
      </w:r>
      <w:r>
        <w:rPr>
          <w:color w:val="404040" w:themeColor="text1" w:themeTint="BF"/>
          <w14:textFill>
            <w14:solidFill>
              <w14:schemeClr w14:val="tx1">
                <w14:lumMod w14:val="75000"/>
                <w14:lumOff w14:val="25000"/>
              </w14:schemeClr>
            </w14:solidFill>
          </w14:textFill>
        </w:rPr>
        <w:t xml:space="preserve">AnyShare Family 7 </w:t>
      </w:r>
      <w:r>
        <w:rPr>
          <w:rFonts w:asciiTheme="minorEastAsia" w:hAnsiTheme="minorEastAsia"/>
          <w:color w:val="404040" w:themeColor="text1" w:themeTint="BF"/>
          <w14:textFill>
            <w14:solidFill>
              <w14:schemeClr w14:val="tx1">
                <w14:lumMod w14:val="75000"/>
                <w14:lumOff w14:val="25000"/>
              </w14:schemeClr>
            </w14:solidFill>
          </w14:textFill>
        </w:rPr>
        <w:t>文档集与</w:t>
      </w:r>
      <w:r>
        <w:rPr>
          <w:color w:val="404040" w:themeColor="text1" w:themeTint="BF"/>
          <w14:textFill>
            <w14:solidFill>
              <w14:schemeClr w14:val="tx1">
                <w14:lumMod w14:val="75000"/>
                <w14:lumOff w14:val="25000"/>
              </w14:schemeClr>
            </w14:solidFill>
          </w14:textFill>
        </w:rPr>
        <w:t xml:space="preserve"> SharedLink </w:t>
      </w:r>
      <w:r>
        <w:rPr>
          <w:rFonts w:asciiTheme="minorEastAsia" w:hAnsiTheme="minorEastAsia"/>
          <w:color w:val="404040" w:themeColor="text1" w:themeTint="BF"/>
          <w14:textFill>
            <w14:solidFill>
              <w14:schemeClr w14:val="tx1">
                <w14:lumMod w14:val="75000"/>
                <w14:lumOff w14:val="25000"/>
              </w14:schemeClr>
            </w14:solidFill>
          </w14:textFill>
        </w:rPr>
        <w:t>特性解读》</w:t>
      </w:r>
    </w:p>
    <w:p>
      <w:pPr>
        <w:pStyle w:val="47"/>
        <w:numPr>
          <w:ilvl w:val="0"/>
          <w:numId w:val="102"/>
        </w:numPr>
        <w:spacing w:after="156"/>
        <w:ind w:firstLineChars="0"/>
        <w:rPr>
          <w:rFonts w:asciiTheme="minorEastAsia" w:hAnsiTheme="minorEastAsia"/>
          <w:color w:val="404040" w:themeColor="text1" w:themeTint="BF"/>
          <w14:textFill>
            <w14:solidFill>
              <w14:schemeClr w14:val="tx1">
                <w14:lumMod w14:val="75000"/>
                <w14:lumOff w14:val="25000"/>
              </w14:schemeClr>
            </w14:solidFill>
          </w14:textFill>
        </w:rPr>
      </w:pPr>
      <w:r>
        <w:rPr>
          <w:rFonts w:asciiTheme="minorEastAsia" w:hAnsiTheme="minorEastAsia"/>
          <w:color w:val="404040" w:themeColor="text1" w:themeTint="BF"/>
          <w14:textFill>
            <w14:solidFill>
              <w14:schemeClr w14:val="tx1">
                <w14:lumMod w14:val="75000"/>
                <w14:lumOff w14:val="25000"/>
              </w14:schemeClr>
            </w14:solidFill>
          </w14:textFill>
        </w:rPr>
        <w:t>《</w:t>
      </w:r>
      <w:r>
        <w:rPr>
          <w:color w:val="404040" w:themeColor="text1" w:themeTint="BF"/>
          <w14:textFill>
            <w14:solidFill>
              <w14:schemeClr w14:val="tx1">
                <w14:lumMod w14:val="75000"/>
                <w14:lumOff w14:val="25000"/>
              </w14:schemeClr>
            </w14:solidFill>
          </w14:textFill>
        </w:rPr>
        <w:t xml:space="preserve">AnyShare Family 7 </w:t>
      </w:r>
      <w:r>
        <w:rPr>
          <w:rFonts w:asciiTheme="minorEastAsia" w:hAnsiTheme="minorEastAsia"/>
          <w:color w:val="404040" w:themeColor="text1" w:themeTint="BF"/>
          <w14:textFill>
            <w14:solidFill>
              <w14:schemeClr w14:val="tx1">
                <w14:lumMod w14:val="75000"/>
                <w14:lumOff w14:val="25000"/>
              </w14:schemeClr>
            </w14:solidFill>
          </w14:textFill>
        </w:rPr>
        <w:t>元数据服务特性解读》</w:t>
      </w:r>
    </w:p>
    <w:p>
      <w:pPr>
        <w:pStyle w:val="47"/>
        <w:numPr>
          <w:ilvl w:val="0"/>
          <w:numId w:val="102"/>
        </w:numPr>
        <w:spacing w:after="156"/>
        <w:ind w:firstLineChars="0"/>
        <w:rPr>
          <w:rFonts w:asciiTheme="minorEastAsia" w:hAnsiTheme="minorEastAsia"/>
          <w:color w:val="404040" w:themeColor="text1" w:themeTint="BF"/>
          <w14:textFill>
            <w14:solidFill>
              <w14:schemeClr w14:val="tx1">
                <w14:lumMod w14:val="75000"/>
                <w14:lumOff w14:val="25000"/>
              </w14:schemeClr>
            </w14:solidFill>
          </w14:textFill>
        </w:rPr>
      </w:pPr>
      <w:r>
        <w:rPr>
          <w:rFonts w:asciiTheme="minorEastAsia" w:hAnsiTheme="minorEastAsia"/>
          <w:color w:val="404040" w:themeColor="text1" w:themeTint="BF"/>
          <w14:textFill>
            <w14:solidFill>
              <w14:schemeClr w14:val="tx1">
                <w14:lumMod w14:val="75000"/>
                <w14:lumOff w14:val="25000"/>
              </w14:schemeClr>
            </w14:solidFill>
          </w14:textFill>
        </w:rPr>
        <w:t>《</w:t>
      </w:r>
      <w:r>
        <w:rPr>
          <w:color w:val="404040" w:themeColor="text1" w:themeTint="BF"/>
          <w14:textFill>
            <w14:solidFill>
              <w14:schemeClr w14:val="tx1">
                <w14:lumMod w14:val="75000"/>
                <w14:lumOff w14:val="25000"/>
              </w14:schemeClr>
            </w14:solidFill>
          </w14:textFill>
        </w:rPr>
        <w:t xml:space="preserve">AnyShare Family 7 </w:t>
      </w:r>
      <w:r>
        <w:rPr>
          <w:rFonts w:asciiTheme="minorEastAsia" w:hAnsiTheme="minorEastAsia"/>
          <w:color w:val="404040" w:themeColor="text1" w:themeTint="BF"/>
          <w14:textFill>
            <w14:solidFill>
              <w14:schemeClr w14:val="tx1">
                <w14:lumMod w14:val="75000"/>
                <w14:lumOff w14:val="25000"/>
              </w14:schemeClr>
            </w14:solidFill>
          </w14:textFill>
        </w:rPr>
        <w:t>内容总线特性解读》</w:t>
      </w:r>
    </w:p>
    <w:p>
      <w:pPr>
        <w:pStyle w:val="47"/>
        <w:numPr>
          <w:ilvl w:val="0"/>
          <w:numId w:val="102"/>
        </w:numPr>
        <w:spacing w:after="156"/>
        <w:ind w:firstLineChars="0"/>
        <w:rPr>
          <w:rFonts w:asciiTheme="minorEastAsia" w:hAnsiTheme="minorEastAsia"/>
          <w:color w:val="404040" w:themeColor="text1" w:themeTint="BF"/>
          <w14:textFill>
            <w14:solidFill>
              <w14:schemeClr w14:val="tx1">
                <w14:lumMod w14:val="75000"/>
                <w14:lumOff w14:val="25000"/>
              </w14:schemeClr>
            </w14:solidFill>
          </w14:textFill>
        </w:rPr>
      </w:pPr>
      <w:r>
        <w:rPr>
          <w:rFonts w:asciiTheme="minorEastAsia" w:hAnsiTheme="minorEastAsia"/>
          <w:color w:val="404040" w:themeColor="text1" w:themeTint="BF"/>
          <w14:textFill>
            <w14:solidFill>
              <w14:schemeClr w14:val="tx1">
                <w14:lumMod w14:val="75000"/>
                <w14:lumOff w14:val="25000"/>
              </w14:schemeClr>
            </w14:solidFill>
          </w14:textFill>
        </w:rPr>
        <w:t>《</w:t>
      </w:r>
      <w:r>
        <w:rPr>
          <w:color w:val="404040" w:themeColor="text1" w:themeTint="BF"/>
          <w14:textFill>
            <w14:solidFill>
              <w14:schemeClr w14:val="tx1">
                <w14:lumMod w14:val="75000"/>
                <w14:lumOff w14:val="25000"/>
              </w14:schemeClr>
            </w14:solidFill>
          </w14:textFill>
        </w:rPr>
        <w:t xml:space="preserve">AnyShare Family 7 </w:t>
      </w:r>
      <w:r>
        <w:rPr>
          <w:rFonts w:asciiTheme="minorEastAsia" w:hAnsiTheme="minorEastAsia"/>
          <w:color w:val="404040" w:themeColor="text1" w:themeTint="BF"/>
          <w14:textFill>
            <w14:solidFill>
              <w14:schemeClr w14:val="tx1">
                <w14:lumMod w14:val="75000"/>
                <w14:lumOff w14:val="25000"/>
              </w14:schemeClr>
            </w14:solidFill>
          </w14:textFill>
        </w:rPr>
        <w:t>内容数据湖特性解读》</w:t>
      </w:r>
    </w:p>
    <w:p>
      <w:pPr>
        <w:pStyle w:val="47"/>
        <w:numPr>
          <w:ilvl w:val="0"/>
          <w:numId w:val="102"/>
        </w:numPr>
        <w:spacing w:after="156"/>
        <w:ind w:firstLineChars="0"/>
        <w:rPr>
          <w:rFonts w:asciiTheme="minorEastAsia" w:hAnsiTheme="minorEastAsia"/>
          <w:color w:val="404040" w:themeColor="text1" w:themeTint="BF"/>
          <w14:textFill>
            <w14:solidFill>
              <w14:schemeClr w14:val="tx1">
                <w14:lumMod w14:val="75000"/>
                <w14:lumOff w14:val="25000"/>
              </w14:schemeClr>
            </w14:solidFill>
          </w14:textFill>
        </w:rPr>
      </w:pPr>
      <w:r>
        <w:rPr>
          <w:rFonts w:asciiTheme="minorEastAsia" w:hAnsiTheme="minorEastAsia"/>
          <w:color w:val="404040" w:themeColor="text1" w:themeTint="BF"/>
          <w14:textFill>
            <w14:solidFill>
              <w14:schemeClr w14:val="tx1">
                <w14:lumMod w14:val="75000"/>
                <w14:lumOff w14:val="25000"/>
              </w14:schemeClr>
            </w14:solidFill>
          </w14:textFill>
        </w:rPr>
        <w:t>《</w:t>
      </w:r>
      <w:r>
        <w:rPr>
          <w:color w:val="404040" w:themeColor="text1" w:themeTint="BF"/>
          <w14:textFill>
            <w14:solidFill>
              <w14:schemeClr w14:val="tx1">
                <w14:lumMod w14:val="75000"/>
                <w14:lumOff w14:val="25000"/>
              </w14:schemeClr>
            </w14:solidFill>
          </w14:textFill>
        </w:rPr>
        <w:t xml:space="preserve">AnyShare AutoSheets 7 </w:t>
      </w:r>
      <w:r>
        <w:rPr>
          <w:rFonts w:asciiTheme="minorEastAsia" w:hAnsiTheme="minorEastAsia"/>
          <w:color w:val="404040" w:themeColor="text1" w:themeTint="BF"/>
          <w14:textFill>
            <w14:solidFill>
              <w14:schemeClr w14:val="tx1">
                <w14:lumMod w14:val="75000"/>
                <w14:lumOff w14:val="25000"/>
              </w14:schemeClr>
            </w14:solidFill>
          </w14:textFill>
        </w:rPr>
        <w:t>特性解读》</w:t>
      </w:r>
    </w:p>
    <w:p>
      <w:pPr>
        <w:pStyle w:val="47"/>
        <w:numPr>
          <w:ilvl w:val="0"/>
          <w:numId w:val="102"/>
        </w:numPr>
        <w:spacing w:after="156"/>
        <w:ind w:firstLineChars="0"/>
        <w:rPr>
          <w:rFonts w:asciiTheme="minorEastAsia" w:hAnsiTheme="minorEastAsia"/>
          <w:color w:val="404040" w:themeColor="text1" w:themeTint="BF"/>
          <w14:textFill>
            <w14:solidFill>
              <w14:schemeClr w14:val="tx1">
                <w14:lumMod w14:val="75000"/>
                <w14:lumOff w14:val="25000"/>
              </w14:schemeClr>
            </w14:solidFill>
          </w14:textFill>
        </w:rPr>
      </w:pPr>
      <w:r>
        <w:rPr>
          <w:rFonts w:asciiTheme="minorEastAsia" w:hAnsiTheme="minorEastAsia"/>
          <w:color w:val="404040" w:themeColor="text1" w:themeTint="BF"/>
          <w14:textFill>
            <w14:solidFill>
              <w14:schemeClr w14:val="tx1">
                <w14:lumMod w14:val="75000"/>
                <w14:lumOff w14:val="25000"/>
              </w14:schemeClr>
            </w14:solidFill>
          </w14:textFill>
        </w:rPr>
        <w:t>《</w:t>
      </w:r>
      <w:r>
        <w:rPr>
          <w:color w:val="404040" w:themeColor="text1" w:themeTint="BF"/>
          <w14:textFill>
            <w14:solidFill>
              <w14:schemeClr w14:val="tx1">
                <w14:lumMod w14:val="75000"/>
                <w14:lumOff w14:val="25000"/>
              </w14:schemeClr>
            </w14:solidFill>
          </w14:textFill>
        </w:rPr>
        <w:t>SAP</w:t>
      </w:r>
      <w:r>
        <w:rPr>
          <w:rFonts w:asciiTheme="minorEastAsia" w:hAnsiTheme="minorEastAsia"/>
          <w:color w:val="404040" w:themeColor="text1" w:themeTint="BF"/>
          <w14:textFill>
            <w14:solidFill>
              <w14:schemeClr w14:val="tx1">
                <w14:lumMod w14:val="75000"/>
                <w14:lumOff w14:val="25000"/>
              </w14:schemeClr>
            </w14:solidFill>
          </w14:textFill>
        </w:rPr>
        <w:t>智能内容管理解决方案》</w:t>
      </w:r>
      <w:bookmarkEnd w:id="7"/>
    </w:p>
    <w:p>
      <w:pPr>
        <w:spacing w:after="156"/>
        <w:ind w:firstLine="440"/>
      </w:pPr>
    </w:p>
    <w:sectPr>
      <w:pgSz w:w="11906" w:h="16838"/>
      <w:pgMar w:top="1440" w:right="1080" w:bottom="1440" w:left="1080" w:header="851" w:footer="57"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李勇-AS（Let）" w:date="2025-05-29T19:23:27Z" w:initials="李勇-AS（Let）">
    <w:p w14:paraId="3FEFE488">
      <w:r>
        <w:t>你好</w:t>
      </w:r>
    </w:p>
  </w:comment>
  <w:comment w:id="1" w:author="李勇-AS（Let）" w:date="2025-05-29T19:23:55Z" w:initials="李勇-AS（Let）">
    <w:p w14:paraId="FFFC71B6">
      <w:r>
        <w:t>222</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FEFE488" w15:done="0"/>
  <w15:commentEx w15:paraId="FFFC71B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40"/>
      </w:pPr>
      <w:r>
        <w:separator/>
      </w:r>
    </w:p>
  </w:endnote>
  <w:endnote w:type="continuationSeparator" w:id="1">
    <w:p>
      <w:pPr>
        <w:spacing w:line="240" w:lineRule="auto"/>
        <w:ind w:firstLine="4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altName w:val="Kingsoft Confetti"/>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Arial">
    <w:panose1 w:val="020B0604020202020204"/>
    <w:charset w:val="00"/>
    <w:family w:val="auto"/>
    <w:pitch w:val="default"/>
    <w:sig w:usb0="E0002AFF" w:usb1="C0007843" w:usb2="00000009" w:usb3="00000000" w:csb0="400001FF" w:csb1="FFFF0000"/>
  </w:font>
  <w:font w:name="汉仪书宋二KW">
    <w:panose1 w:val="00020600040101010101"/>
    <w:charset w:val="86"/>
    <w:family w:val="auto"/>
    <w:pitch w:val="default"/>
    <w:sig w:usb0="A00002BF" w:usb1="18EF7CFA" w:usb2="00000016" w:usb3="00000000" w:csb0="00040000" w:csb1="00000000"/>
  </w:font>
  <w:font w:name="Kingsoft Confetti">
    <w:panose1 w:val="05000100010000000000"/>
    <w:charset w:val="00"/>
    <w:family w:val="auto"/>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00000000" w:usb2="00000000" w:usb3="00000000" w:csb0="80000000" w:csb1="00000000"/>
  </w:font>
  <w:font w:name="微软雅黑">
    <w:altName w:val="汉仪旗黑KW 55S"/>
    <w:panose1 w:val="020B0503020204020204"/>
    <w:charset w:val="86"/>
    <w:family w:val="swiss"/>
    <w:pitch w:val="default"/>
    <w:sig w:usb0="00000000" w:usb1="00000000" w:usb2="00000016" w:usb3="00000000" w:csb0="0004001F" w:csb1="00000000"/>
  </w:font>
  <w:font w:name="汉仪旗黑KW 55S">
    <w:panose1 w:val="00020600040101010101"/>
    <w:charset w:val="86"/>
    <w:family w:val="auto"/>
    <w:pitch w:val="default"/>
    <w:sig w:usb0="A00002BF" w:usb1="3ACF7CFA" w:usb2="00000016" w:usb3="00000000" w:csb0="0004009F" w:csb1="DFD7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800002BF" w:usb1="004F7CFA" w:usb2="00000000" w:usb3="00000000" w:csb0="00040001" w:csb1="00000000"/>
  </w:font>
  <w:font w:name="等线">
    <w:altName w:val="汉仪中等线KW"/>
    <w:panose1 w:val="02010600030101010101"/>
    <w:charset w:val="86"/>
    <w:family w:val="auto"/>
    <w:pitch w:val="default"/>
    <w:sig w:usb0="00000000" w:usb1="00000000" w:usb2="00000016" w:usb3="00000000" w:csb0="0004000F" w:csb1="00000000"/>
  </w:font>
  <w:font w:name="Arial Unicode MS">
    <w:altName w:val="Arial"/>
    <w:panose1 w:val="020B0604020202020204"/>
    <w:charset w:val="86"/>
    <w:family w:val="swiss"/>
    <w:pitch w:val="default"/>
    <w:sig w:usb0="00000000" w:usb1="00000000" w:usb2="0000003F" w:usb3="00000000" w:csb0="603F01FF" w:csb1="FFFF0000"/>
  </w:font>
  <w:font w:name="微软雅黑 Light">
    <w:altName w:val="汉仪中黑KW"/>
    <w:panose1 w:val="020B0502040204020203"/>
    <w:charset w:val="86"/>
    <w:family w:val="swiss"/>
    <w:pitch w:val="default"/>
    <w:sig w:usb0="00000000" w:usb1="00000000" w:usb2="00000016" w:usb3="00000000" w:csb0="0004001F" w:csb1="00000000"/>
  </w:font>
  <w:font w:name="DejaVu Sans">
    <w:panose1 w:val="020B0606030804020204"/>
    <w:charset w:val="00"/>
    <w:family w:val="auto"/>
    <w:pitch w:val="default"/>
    <w:sig w:usb0="E7006EFF" w:usb1="D200FDFF" w:usb2="0A246029" w:usb3="0400200C" w:csb0="600001FF" w:csb1="DFFF0000"/>
  </w:font>
  <w:font w:name="Noto Sans Symbols2">
    <w:panose1 w:val="020B0502040504020204"/>
    <w:charset w:val="00"/>
    <w:family w:val="auto"/>
    <w:pitch w:val="default"/>
    <w:sig w:usb0="80000003" w:usb1="0200E3E4" w:usb2="00040020" w:usb3="0580A048" w:csb0="00000001" w:csb1="00000000"/>
  </w:font>
  <w:font w:name="等线">
    <w:altName w:val="汉仪中等线KW"/>
    <w:panose1 w:val="00000000000000000000"/>
    <w:charset w:val="00"/>
    <w:family w:val="auto"/>
    <w:pitch w:val="default"/>
    <w:sig w:usb0="00000000" w:usb1="00000000" w:usb2="00000000" w:usb3="00000000" w:csb0="00000000" w:csb1="00000000"/>
  </w:font>
  <w:font w:name="微软雅黑">
    <w:altName w:val="汉仪旗黑KW 55S"/>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after="120"/>
      <w:ind w:firstLine="480"/>
      <w:jc w:val="right"/>
    </w:pPr>
    <w:r>
      <w:rPr>
        <w:rFonts w:ascii="宋体" w:hAnsi="宋体" w:eastAsia="宋体" w:cs="宋体"/>
        <w:sz w:val="24"/>
        <w:szCs w:val="24"/>
      </w:rPr>
      <mc:AlternateContent>
        <mc:Choice Requires="wps">
          <w:drawing>
            <wp:anchor distT="0" distB="0" distL="114300" distR="114300" simplePos="0" relativeHeight="251661312" behindDoc="0" locked="0" layoutInCell="1" allowOverlap="1">
              <wp:simplePos x="0" y="0"/>
              <wp:positionH relativeFrom="column">
                <wp:posOffset>-456565</wp:posOffset>
              </wp:positionH>
              <wp:positionV relativeFrom="paragraph">
                <wp:posOffset>33020</wp:posOffset>
              </wp:positionV>
              <wp:extent cx="1515110" cy="314325"/>
              <wp:effectExtent l="0" t="0" r="0" b="9525"/>
              <wp:wrapNone/>
              <wp:docPr id="7" name="文本框 7"/>
              <wp:cNvGraphicFramePr/>
              <a:graphic xmlns:a="http://schemas.openxmlformats.org/drawingml/2006/main">
                <a:graphicData uri="http://schemas.microsoft.com/office/word/2010/wordprocessingShape">
                  <wps:wsp>
                    <wps:cNvSpPr txBox="1">
                      <a:spLocks noChangeArrowheads="1"/>
                    </wps:cNvSpPr>
                    <wps:spPr bwMode="auto">
                      <a:xfrm>
                        <a:off x="0" y="0"/>
                        <a:ext cx="1515100" cy="314325"/>
                      </a:xfrm>
                      <a:prstGeom prst="rect">
                        <a:avLst/>
                      </a:prstGeom>
                      <a:noFill/>
                      <a:ln>
                        <a:noFill/>
                      </a:ln>
                    </wps:spPr>
                    <wps:txbx>
                      <w:txbxContent>
                        <w:p>
                          <w:pPr>
                            <w:spacing w:after="120" w:line="240" w:lineRule="auto"/>
                            <w:ind w:firstLine="291"/>
                            <w:rPr>
                              <w:rFonts w:eastAsia="Arial Unicode MS" w:cs="Arial"/>
                            </w:rPr>
                          </w:pPr>
                          <w:r>
                            <w:rPr>
                              <w:rFonts w:eastAsia="Arial Unicode MS" w:cs="Arial"/>
                            </w:rPr>
                            <w:t>www.aishu.cn</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35.95pt;margin-top:2.6pt;height:24.75pt;width:119.3pt;z-index:251661312;mso-width-relative:page;mso-height-relative:page;" filled="f" stroked="f" coordsize="21600,21600" o:gfxdata="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Bifju/1gAAAAgBAAAPAAAAAAAAAAEAIAAAADgAAABkcnMvZG93bnJldi54bWxQSwECFAAU&#10;AAAACACHTuJAmYcsARYCAAAVBAAADgAAAAAAAAABACAAAAA7AQAAZHJzL2Uyb0RvYy54bWxQSwUG&#10;AAAAAAYABgBZAQAAwwUAAAAA&#10;">
              <v:fill on="f" focussize="0,0"/>
              <v:stroke on="f"/>
              <v:imagedata o:title=""/>
              <o:lock v:ext="edit" aspectratio="f"/>
              <v:textbox>
                <w:txbxContent>
                  <w:p>
                    <w:pPr>
                      <w:spacing w:after="120" w:line="240" w:lineRule="auto"/>
                      <w:ind w:firstLine="291"/>
                      <w:rPr>
                        <w:rFonts w:eastAsia="Arial Unicode MS" w:cs="Arial"/>
                      </w:rPr>
                    </w:pPr>
                    <w:r>
                      <w:rPr>
                        <w:rFonts w:eastAsia="Arial Unicode MS" w:cs="Arial"/>
                      </w:rPr>
                      <w:t>www.aishu.cn</w:t>
                    </w:r>
                  </w:p>
                </w:txbxContent>
              </v:textbox>
            </v:shape>
          </w:pict>
        </mc:Fallback>
      </mc:AlternateContent>
    </w:r>
    <w:sdt>
      <w:sdtPr>
        <w:id w:val="1603910580"/>
      </w:sdtPr>
      <w:sdtContent>
        <w:sdt>
          <w:sdtPr>
            <w:id w:val="3"/>
          </w:sdtPr>
          <w:sdtContent>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sdtContent>
        </w:sdt>
      </w:sdtContent>
    </w:sdt>
  </w:p>
  <w:p>
    <w:pPr>
      <w:pStyle w:val="10"/>
      <w:spacing w:after="12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after="1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after="120"/>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ind w:firstLine="440"/>
      </w:pPr>
      <w:r>
        <w:separator/>
      </w:r>
    </w:p>
  </w:footnote>
  <w:footnote w:type="continuationSeparator" w:id="1">
    <w:p>
      <w:pPr>
        <w:spacing w:before="0" w:after="0" w:line="240" w:lineRule="auto"/>
        <w:ind w:firstLine="4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none" w:color="auto" w:sz="0" w:space="0"/>
      </w:pBdr>
      <w:spacing w:after="120"/>
      <w:ind w:firstLineChars="111"/>
      <w:jc w:val="both"/>
    </w:pPr>
    <w:r>
      <mc:AlternateContent>
        <mc:Choice Requires="wps">
          <w:drawing>
            <wp:anchor distT="45720" distB="45720" distL="114300" distR="114300" simplePos="0" relativeHeight="251660288" behindDoc="0" locked="0" layoutInCell="1" allowOverlap="1">
              <wp:simplePos x="0" y="0"/>
              <wp:positionH relativeFrom="column">
                <wp:posOffset>4914900</wp:posOffset>
              </wp:positionH>
              <wp:positionV relativeFrom="paragraph">
                <wp:posOffset>-311785</wp:posOffset>
              </wp:positionV>
              <wp:extent cx="1362075" cy="414020"/>
              <wp:effectExtent l="0" t="0" r="0" b="5080"/>
              <wp:wrapSquare wrapText="bothSides"/>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362075" cy="414020"/>
                      </a:xfrm>
                      <a:prstGeom prst="rect">
                        <a:avLst/>
                      </a:prstGeom>
                      <a:noFill/>
                      <a:ln w="9525">
                        <a:noFill/>
                        <a:miter lim="800000"/>
                      </a:ln>
                    </wps:spPr>
                    <wps:txbx>
                      <w:txbxContent>
                        <w:p>
                          <w:pPr>
                            <w:spacing w:after="120"/>
                            <w:ind w:firstLine="0" w:firstLineChars="0"/>
                            <w:rPr>
                              <w:sz w:val="18"/>
                              <w:szCs w:val="18"/>
                            </w:rPr>
                          </w:pPr>
                          <w:r>
                            <w:rPr>
                              <w:rFonts w:hint="eastAsia"/>
                              <w:sz w:val="18"/>
                              <w:szCs w:val="18"/>
                            </w:rPr>
                            <w:t>智能内容云技术白皮书</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387pt;margin-top:-24.55pt;height:32.6pt;width:107.25pt;mso-wrap-distance-bottom:3.6pt;mso-wrap-distance-left:9pt;mso-wrap-distance-right:9pt;mso-wrap-distance-top:3.6pt;z-index:251660288;mso-width-relative:page;mso-height-relative:page;" filled="f" stroked="f" coordsize="21600,21600" o:gfxdata="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GXdmrXYAAAACgEAAA8AAAAAAAAAAQAgAAAAOAAAAGRycy9k&#10;b3ducmV2LnhtbFBLAQIUABQAAAAIAIdO4kAQHNneJQIAACsEAAAOAAAAAAAAAAEAIAAAAD0BAABk&#10;cnMvZTJvRG9jLnhtbFBLBQYAAAAABgAGAFkBAADUBQAAAAA=&#10;">
              <v:fill on="f" focussize="0,0"/>
              <v:stroke on="f" miterlimit="8" joinstyle="miter"/>
              <v:imagedata o:title=""/>
              <o:lock v:ext="edit" aspectratio="f"/>
              <v:textbox>
                <w:txbxContent>
                  <w:p>
                    <w:pPr>
                      <w:spacing w:after="120"/>
                      <w:ind w:firstLine="0" w:firstLineChars="0"/>
                      <w:rPr>
                        <w:sz w:val="18"/>
                        <w:szCs w:val="18"/>
                      </w:rPr>
                    </w:pPr>
                    <w:r>
                      <w:rPr>
                        <w:rFonts w:hint="eastAsia"/>
                        <w:sz w:val="18"/>
                        <w:szCs w:val="18"/>
                      </w:rPr>
                      <w:t>智能内容云技术白皮书</w:t>
                    </w:r>
                  </w:p>
                </w:txbxContent>
              </v:textbox>
              <w10:wrap type="square"/>
            </v:shape>
          </w:pict>
        </mc:Fallback>
      </mc:AlternateContent>
    </w:r>
    <w:r>
      <w:drawing>
        <wp:anchor distT="0" distB="0" distL="114300" distR="114300" simplePos="0" relativeHeight="251659264" behindDoc="1" locked="0" layoutInCell="1" allowOverlap="1">
          <wp:simplePos x="0" y="0"/>
          <wp:positionH relativeFrom="column">
            <wp:posOffset>-396240</wp:posOffset>
          </wp:positionH>
          <wp:positionV relativeFrom="paragraph">
            <wp:posOffset>-198120</wp:posOffset>
          </wp:positionV>
          <wp:extent cx="1762125" cy="342900"/>
          <wp:effectExtent l="0" t="0" r="9525" b="0"/>
          <wp:wrapNone/>
          <wp:docPr id="4" name="图片 4"/>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
                    <a:extLst>
                      <a:ext uri="{28A0092B-C50C-407E-A947-70E740481C1C}">
                        <a14:useLocalDpi xmlns:a14="http://schemas.microsoft.com/office/drawing/2010/main" val="0"/>
                      </a:ext>
                    </a:extLst>
                  </a:blip>
                  <a:stretch>
                    <a:fillRect/>
                  </a:stretch>
                </pic:blipFill>
                <pic:spPr>
                  <a:xfrm>
                    <a:off x="0" y="0"/>
                    <a:ext cx="1762125" cy="34290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after="1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after="12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27467"/>
    <w:multiLevelType w:val="multilevel"/>
    <w:tmpl w:val="00527467"/>
    <w:lvl w:ilvl="0" w:tentative="0">
      <w:start w:val="1"/>
      <w:numFmt w:val="bullet"/>
      <w:lvlText w:val=""/>
      <w:lvlJc w:val="left"/>
      <w:pPr>
        <w:ind w:left="840" w:hanging="420"/>
      </w:pPr>
      <w:rPr>
        <w:rFonts w:hint="default" w:ascii="Wingdings" w:hAnsi="Wingdings" w:cs="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0066764F"/>
    <w:multiLevelType w:val="multilevel"/>
    <w:tmpl w:val="0066764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0950FED"/>
    <w:multiLevelType w:val="multilevel"/>
    <w:tmpl w:val="00950FED"/>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3">
    <w:nsid w:val="01C4725E"/>
    <w:multiLevelType w:val="multilevel"/>
    <w:tmpl w:val="01C4725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b w:val="0"/>
        <w:i w:val="0"/>
        <w:color w:val="auto"/>
        <w:sz w:val="22"/>
      </w:rPr>
    </w:lvl>
    <w:lvl w:ilvl="3" w:tentative="0">
      <w:start w:val="1"/>
      <w:numFmt w:val="decimal"/>
      <w:lvlText w:val="%4."/>
      <w:lvlJc w:val="left"/>
      <w:pPr>
        <w:ind w:left="1680" w:hanging="420"/>
      </w:pPr>
      <w:rPr>
        <w:rFonts w:hint="default" w:ascii="Arial" w:hAnsi="Arial" w:eastAsia="微软雅黑"/>
        <w:b w:val="0"/>
        <w:i w:val="0"/>
        <w:color w:val="auto"/>
        <w:sz w:val="22"/>
      </w:rPr>
    </w:lvl>
    <w:lvl w:ilvl="4" w:tentative="0">
      <w:start w:val="1"/>
      <w:numFmt w:val="lowerLetter"/>
      <w:lvlText w:val="%5."/>
      <w:lvlJc w:val="left"/>
      <w:pPr>
        <w:ind w:left="2100" w:hanging="420"/>
      </w:pPr>
      <w:rPr>
        <w:rFonts w:hint="default" w:ascii="Arial" w:hAnsi="Arial" w:eastAsia="微软雅黑"/>
        <w:b w:val="0"/>
        <w:i w:val="0"/>
        <w:color w:val="auto"/>
        <w:sz w:val="22"/>
      </w:rPr>
    </w:lvl>
    <w:lvl w:ilvl="5" w:tentative="0">
      <w:start w:val="1"/>
      <w:numFmt w:val="lowerRoman"/>
      <w:lvlText w:val="%6."/>
      <w:lvlJc w:val="left"/>
      <w:pPr>
        <w:ind w:left="2520" w:hanging="420"/>
      </w:pPr>
      <w:rPr>
        <w:rFonts w:hint="default" w:ascii="Arial" w:hAnsi="Arial" w:eastAsia="微软雅黑"/>
        <w:b w:val="0"/>
        <w:i w:val="0"/>
        <w:color w:val="1C1C1C"/>
        <w:sz w:val="22"/>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374335F"/>
    <w:multiLevelType w:val="multilevel"/>
    <w:tmpl w:val="0374335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0698226E"/>
    <w:multiLevelType w:val="multilevel"/>
    <w:tmpl w:val="0698226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08C6518B"/>
    <w:multiLevelType w:val="multilevel"/>
    <w:tmpl w:val="08C6518B"/>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7">
    <w:nsid w:val="09FB0731"/>
    <w:multiLevelType w:val="multilevel"/>
    <w:tmpl w:val="09FB0731"/>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8">
    <w:nsid w:val="0A8F3979"/>
    <w:multiLevelType w:val="multilevel"/>
    <w:tmpl w:val="0A8F397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b w:val="0"/>
        <w:i w:val="0"/>
        <w:color w:val="auto"/>
        <w:sz w:val="22"/>
      </w:rPr>
    </w:lvl>
    <w:lvl w:ilvl="3" w:tentative="0">
      <w:start w:val="1"/>
      <w:numFmt w:val="decimal"/>
      <w:lvlText w:val="%4."/>
      <w:lvlJc w:val="left"/>
      <w:pPr>
        <w:ind w:left="1680" w:hanging="420"/>
      </w:pPr>
      <w:rPr>
        <w:rFonts w:hint="default" w:ascii="Arial" w:hAnsi="Arial" w:eastAsia="微软雅黑"/>
        <w:b w:val="0"/>
        <w:i w:val="0"/>
        <w:color w:val="auto"/>
        <w:sz w:val="22"/>
      </w:rPr>
    </w:lvl>
    <w:lvl w:ilvl="4" w:tentative="0">
      <w:start w:val="1"/>
      <w:numFmt w:val="lowerLetter"/>
      <w:lvlText w:val="%5."/>
      <w:lvlJc w:val="left"/>
      <w:pPr>
        <w:ind w:left="2100" w:hanging="420"/>
      </w:pPr>
      <w:rPr>
        <w:rFonts w:hint="default" w:ascii="Arial" w:hAnsi="Arial" w:eastAsia="微软雅黑"/>
        <w:b w:val="0"/>
        <w:i w:val="0"/>
        <w:color w:val="auto"/>
        <w:sz w:val="22"/>
      </w:rPr>
    </w:lvl>
    <w:lvl w:ilvl="5" w:tentative="0">
      <w:start w:val="1"/>
      <w:numFmt w:val="lowerRoman"/>
      <w:lvlText w:val="%6."/>
      <w:lvlJc w:val="left"/>
      <w:pPr>
        <w:ind w:left="2520" w:hanging="420"/>
      </w:pPr>
      <w:rPr>
        <w:rFonts w:hint="default" w:ascii="Arial" w:hAnsi="Arial" w:eastAsia="微软雅黑"/>
        <w:b w:val="0"/>
        <w:i w:val="0"/>
        <w:sz w:val="22"/>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0B590438"/>
    <w:multiLevelType w:val="multilevel"/>
    <w:tmpl w:val="0B59043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b w:val="0"/>
        <w:i w:val="0"/>
        <w:color w:val="auto"/>
        <w:sz w:val="22"/>
      </w:rPr>
    </w:lvl>
    <w:lvl w:ilvl="3" w:tentative="0">
      <w:start w:val="1"/>
      <w:numFmt w:val="decimal"/>
      <w:lvlText w:val="%4."/>
      <w:lvlJc w:val="left"/>
      <w:pPr>
        <w:ind w:left="1680" w:hanging="420"/>
      </w:pPr>
      <w:rPr>
        <w:rFonts w:hint="default" w:ascii="Arial" w:hAnsi="Arial" w:eastAsia="微软雅黑"/>
        <w:b w:val="0"/>
        <w:i w:val="0"/>
        <w:color w:val="auto"/>
        <w:sz w:val="22"/>
      </w:rPr>
    </w:lvl>
    <w:lvl w:ilvl="4" w:tentative="0">
      <w:start w:val="1"/>
      <w:numFmt w:val="lowerLetter"/>
      <w:lvlText w:val="%5."/>
      <w:lvlJc w:val="left"/>
      <w:pPr>
        <w:ind w:left="2100" w:hanging="420"/>
      </w:pPr>
      <w:rPr>
        <w:rFonts w:hint="default" w:ascii="Arial" w:hAnsi="Arial" w:eastAsia="微软雅黑"/>
        <w:b w:val="0"/>
        <w:i w:val="0"/>
        <w:color w:val="auto"/>
        <w:sz w:val="22"/>
      </w:rPr>
    </w:lvl>
    <w:lvl w:ilvl="5" w:tentative="0">
      <w:start w:val="1"/>
      <w:numFmt w:val="lowerRoman"/>
      <w:lvlText w:val="%6."/>
      <w:lvlJc w:val="left"/>
      <w:pPr>
        <w:ind w:left="2520" w:hanging="420"/>
      </w:pPr>
      <w:rPr>
        <w:rFonts w:hint="default" w:ascii="Arial" w:hAnsi="Arial" w:eastAsia="微软雅黑"/>
        <w:b w:val="0"/>
        <w:i w:val="0"/>
        <w:color w:val="1C1C1C"/>
        <w:sz w:val="22"/>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0B9B5CCE"/>
    <w:multiLevelType w:val="multilevel"/>
    <w:tmpl w:val="0B9B5CCE"/>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1">
    <w:nsid w:val="0D6F01B3"/>
    <w:multiLevelType w:val="multilevel"/>
    <w:tmpl w:val="0D6F01B3"/>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12">
    <w:nsid w:val="0E766BF9"/>
    <w:multiLevelType w:val="multilevel"/>
    <w:tmpl w:val="0E766BF9"/>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13">
    <w:nsid w:val="0F027460"/>
    <w:multiLevelType w:val="multilevel"/>
    <w:tmpl w:val="0F02746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0FCC33E4"/>
    <w:multiLevelType w:val="multilevel"/>
    <w:tmpl w:val="0FCC33E4"/>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15">
    <w:nsid w:val="10734995"/>
    <w:multiLevelType w:val="multilevel"/>
    <w:tmpl w:val="10734995"/>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16">
    <w:nsid w:val="11E77A4C"/>
    <w:multiLevelType w:val="multilevel"/>
    <w:tmpl w:val="11E77A4C"/>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17">
    <w:nsid w:val="13641B80"/>
    <w:multiLevelType w:val="multilevel"/>
    <w:tmpl w:val="13641B8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14BD489F"/>
    <w:multiLevelType w:val="multilevel"/>
    <w:tmpl w:val="14BD489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14C57413"/>
    <w:multiLevelType w:val="multilevel"/>
    <w:tmpl w:val="14C57413"/>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20">
    <w:nsid w:val="162B2D9A"/>
    <w:multiLevelType w:val="multilevel"/>
    <w:tmpl w:val="162B2D9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16B60051"/>
    <w:multiLevelType w:val="multilevel"/>
    <w:tmpl w:val="16B6005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16DB79BF"/>
    <w:multiLevelType w:val="multilevel"/>
    <w:tmpl w:val="16DB79BF"/>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23">
    <w:nsid w:val="17C35AC1"/>
    <w:multiLevelType w:val="multilevel"/>
    <w:tmpl w:val="17C35AC1"/>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24">
    <w:nsid w:val="18221519"/>
    <w:multiLevelType w:val="multilevel"/>
    <w:tmpl w:val="1822151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189B2BD7"/>
    <w:multiLevelType w:val="multilevel"/>
    <w:tmpl w:val="189B2BD7"/>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26">
    <w:nsid w:val="1A7943FD"/>
    <w:multiLevelType w:val="multilevel"/>
    <w:tmpl w:val="1A7943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1AC0701D"/>
    <w:multiLevelType w:val="multilevel"/>
    <w:tmpl w:val="1AC0701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b w:val="0"/>
        <w:i w:val="0"/>
        <w:color w:val="auto"/>
        <w:sz w:val="22"/>
      </w:rPr>
    </w:lvl>
    <w:lvl w:ilvl="3" w:tentative="0">
      <w:start w:val="1"/>
      <w:numFmt w:val="decimal"/>
      <w:lvlText w:val="%4."/>
      <w:lvlJc w:val="left"/>
      <w:pPr>
        <w:ind w:left="2100" w:hanging="420"/>
      </w:pPr>
      <w:rPr>
        <w:rFonts w:hint="default" w:ascii="Arial" w:hAnsi="Arial" w:eastAsia="微软雅黑"/>
        <w:b w:val="0"/>
        <w:i w:val="0"/>
        <w:color w:val="auto"/>
        <w:sz w:val="22"/>
      </w:rPr>
    </w:lvl>
    <w:lvl w:ilvl="4" w:tentative="0">
      <w:start w:val="1"/>
      <w:numFmt w:val="lowerLetter"/>
      <w:lvlText w:val="%5."/>
      <w:lvlJc w:val="left"/>
      <w:pPr>
        <w:ind w:left="2520" w:hanging="420"/>
      </w:pPr>
      <w:rPr>
        <w:rFonts w:hint="default" w:ascii="Arial" w:hAnsi="Arial" w:eastAsia="微软雅黑"/>
        <w:b w:val="0"/>
        <w:i w:val="0"/>
        <w:color w:val="auto"/>
        <w:sz w:val="22"/>
      </w:rPr>
    </w:lvl>
    <w:lvl w:ilvl="5" w:tentative="0">
      <w:start w:val="1"/>
      <w:numFmt w:val="lowerRoman"/>
      <w:lvlText w:val="%6."/>
      <w:lvlJc w:val="left"/>
      <w:pPr>
        <w:ind w:left="2940" w:hanging="420"/>
      </w:pPr>
      <w:rPr>
        <w:rFonts w:hint="default" w:ascii="Arial" w:hAnsi="Arial" w:eastAsia="微软雅黑"/>
        <w:b w:val="0"/>
        <w:i w:val="0"/>
        <w:color w:val="1C1C1C"/>
        <w:sz w:val="22"/>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8">
    <w:nsid w:val="1AF14884"/>
    <w:multiLevelType w:val="multilevel"/>
    <w:tmpl w:val="1AF1488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1B925866"/>
    <w:multiLevelType w:val="multilevel"/>
    <w:tmpl w:val="1B925866"/>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30">
    <w:nsid w:val="1DC242DB"/>
    <w:multiLevelType w:val="multilevel"/>
    <w:tmpl w:val="1DC242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1">
    <w:nsid w:val="1E490F9B"/>
    <w:multiLevelType w:val="multilevel"/>
    <w:tmpl w:val="1E490F9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1F106D96"/>
    <w:multiLevelType w:val="multilevel"/>
    <w:tmpl w:val="1F106D96"/>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33">
    <w:nsid w:val="20256352"/>
    <w:multiLevelType w:val="multilevel"/>
    <w:tmpl w:val="202563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b w:val="0"/>
        <w:i w:val="0"/>
        <w:color w:val="auto"/>
        <w:sz w:val="22"/>
      </w:rPr>
    </w:lvl>
    <w:lvl w:ilvl="3" w:tentative="0">
      <w:start w:val="1"/>
      <w:numFmt w:val="decimal"/>
      <w:lvlText w:val="%4."/>
      <w:lvlJc w:val="left"/>
      <w:pPr>
        <w:ind w:left="1680" w:hanging="420"/>
      </w:pPr>
      <w:rPr>
        <w:rFonts w:hint="default" w:ascii="Arial" w:hAnsi="Arial" w:eastAsia="微软雅黑"/>
        <w:b w:val="0"/>
        <w:i w:val="0"/>
        <w:color w:val="auto"/>
        <w:sz w:val="22"/>
      </w:rPr>
    </w:lvl>
    <w:lvl w:ilvl="4" w:tentative="0">
      <w:start w:val="1"/>
      <w:numFmt w:val="lowerLetter"/>
      <w:lvlText w:val="%5."/>
      <w:lvlJc w:val="left"/>
      <w:pPr>
        <w:ind w:left="2100" w:hanging="420"/>
      </w:pPr>
      <w:rPr>
        <w:rFonts w:hint="default" w:ascii="Arial" w:hAnsi="Arial" w:eastAsia="微软雅黑"/>
        <w:b w:val="0"/>
        <w:i w:val="0"/>
        <w:color w:val="auto"/>
        <w:sz w:val="22"/>
      </w:rPr>
    </w:lvl>
    <w:lvl w:ilvl="5" w:tentative="0">
      <w:start w:val="1"/>
      <w:numFmt w:val="lowerRoman"/>
      <w:lvlText w:val="%6."/>
      <w:lvlJc w:val="left"/>
      <w:pPr>
        <w:ind w:left="2520" w:hanging="420"/>
      </w:pPr>
      <w:rPr>
        <w:rFonts w:hint="default" w:ascii="Arial" w:hAnsi="Arial" w:eastAsia="微软雅黑"/>
        <w:b w:val="0"/>
        <w:i w:val="0"/>
        <w:color w:val="1C1C1C"/>
        <w:sz w:val="22"/>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22816E1A"/>
    <w:multiLevelType w:val="multilevel"/>
    <w:tmpl w:val="22816E1A"/>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35">
    <w:nsid w:val="25752F66"/>
    <w:multiLevelType w:val="multilevel"/>
    <w:tmpl w:val="25752F6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6">
    <w:nsid w:val="257E7E26"/>
    <w:multiLevelType w:val="multilevel"/>
    <w:tmpl w:val="257E7E26"/>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37">
    <w:nsid w:val="26B9379C"/>
    <w:multiLevelType w:val="multilevel"/>
    <w:tmpl w:val="26B9379C"/>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38">
    <w:nsid w:val="27EE19AC"/>
    <w:multiLevelType w:val="multilevel"/>
    <w:tmpl w:val="27EE19AC"/>
    <w:lvl w:ilvl="0" w:tentative="0">
      <w:start w:val="1"/>
      <w:numFmt w:val="bullet"/>
      <w:lvlText w:val=""/>
      <w:lvlJc w:val="left"/>
      <w:pPr>
        <w:ind w:left="840" w:hanging="420"/>
      </w:pPr>
      <w:rPr>
        <w:rFonts w:hint="default" w:ascii="Wingdings" w:hAnsi="Wingdings" w:cs="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b w:val="0"/>
        <w:i w:val="0"/>
        <w:color w:val="auto"/>
        <w:sz w:val="22"/>
      </w:rPr>
    </w:lvl>
    <w:lvl w:ilvl="3" w:tentative="0">
      <w:start w:val="1"/>
      <w:numFmt w:val="decimal"/>
      <w:lvlText w:val="%4."/>
      <w:lvlJc w:val="left"/>
      <w:pPr>
        <w:ind w:left="2100" w:hanging="420"/>
      </w:pPr>
      <w:rPr>
        <w:rFonts w:hint="default" w:ascii="Arial" w:hAnsi="Arial" w:eastAsia="微软雅黑"/>
        <w:b w:val="0"/>
        <w:i w:val="0"/>
        <w:color w:val="auto"/>
        <w:sz w:val="22"/>
      </w:rPr>
    </w:lvl>
    <w:lvl w:ilvl="4" w:tentative="0">
      <w:start w:val="1"/>
      <w:numFmt w:val="lowerLetter"/>
      <w:lvlText w:val="%5."/>
      <w:lvlJc w:val="left"/>
      <w:pPr>
        <w:ind w:left="2520" w:hanging="420"/>
      </w:pPr>
      <w:rPr>
        <w:rFonts w:hint="default" w:ascii="Arial" w:hAnsi="Arial" w:eastAsia="微软雅黑"/>
        <w:b w:val="0"/>
        <w:i w:val="0"/>
        <w:color w:val="auto"/>
        <w:sz w:val="22"/>
      </w:rPr>
    </w:lvl>
    <w:lvl w:ilvl="5" w:tentative="0">
      <w:start w:val="1"/>
      <w:numFmt w:val="lowerRoman"/>
      <w:lvlText w:val="%6."/>
      <w:lvlJc w:val="left"/>
      <w:pPr>
        <w:ind w:left="2940" w:hanging="420"/>
      </w:pPr>
      <w:rPr>
        <w:rFonts w:hint="default" w:ascii="Arial" w:hAnsi="Arial" w:eastAsia="微软雅黑"/>
        <w:b w:val="0"/>
        <w:i w:val="0"/>
        <w:color w:val="1C1C1C"/>
        <w:sz w:val="22"/>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9">
    <w:nsid w:val="28AA35F4"/>
    <w:multiLevelType w:val="multilevel"/>
    <w:tmpl w:val="28AA35F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0">
    <w:nsid w:val="28EB03AB"/>
    <w:multiLevelType w:val="multilevel"/>
    <w:tmpl w:val="28EB03AB"/>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41">
    <w:nsid w:val="29F962A9"/>
    <w:multiLevelType w:val="multilevel"/>
    <w:tmpl w:val="29F962A9"/>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42">
    <w:nsid w:val="2B440E1F"/>
    <w:multiLevelType w:val="multilevel"/>
    <w:tmpl w:val="2B440E1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3">
    <w:nsid w:val="31054B54"/>
    <w:multiLevelType w:val="multilevel"/>
    <w:tmpl w:val="31054B54"/>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44">
    <w:nsid w:val="32911D74"/>
    <w:multiLevelType w:val="multilevel"/>
    <w:tmpl w:val="32911D7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5">
    <w:nsid w:val="332C58FA"/>
    <w:multiLevelType w:val="multilevel"/>
    <w:tmpl w:val="332C58F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6">
    <w:nsid w:val="34C6509A"/>
    <w:multiLevelType w:val="multilevel"/>
    <w:tmpl w:val="34C6509A"/>
    <w:lvl w:ilvl="0" w:tentative="0">
      <w:start w:val="1"/>
      <w:numFmt w:val="decimal"/>
      <w:pStyle w:val="27"/>
      <w:suff w:val="space"/>
      <w:lvlText w:val="第%1章"/>
      <w:lvlJc w:val="center"/>
      <w:pPr>
        <w:ind w:left="860" w:hanging="420"/>
      </w:pPr>
      <w:rPr>
        <w:rFonts w:hint="default" w:ascii="Arial" w:hAnsi="Arial" w:eastAsia="微软雅黑"/>
        <w:b w:val="0"/>
        <w:bCs w:val="0"/>
        <w:i w:val="0"/>
        <w:iCs w:val="0"/>
        <w:caps w:val="0"/>
        <w:smallCaps w:val="0"/>
        <w:strike w:val="0"/>
        <w:dstrike w:val="0"/>
        <w:outline w:val="0"/>
        <w:shadow w:val="0"/>
        <w:emboss w:val="0"/>
        <w:imprint w:val="0"/>
        <w:vanish w:val="0"/>
        <w:color w:val="1C1C1C"/>
        <w:spacing w:val="0"/>
        <w:position w:val="0"/>
        <w:sz w:val="48"/>
        <w:u w:val="none"/>
        <w:vertAlign w:val="baseline"/>
        <w:lang w:val="en-US"/>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1" w:tentative="0">
      <w:start w:val="1"/>
      <w:numFmt w:val="decimal"/>
      <w:pStyle w:val="3"/>
      <w:suff w:val="space"/>
      <w:lvlText w:val="%1.%2"/>
      <w:lvlJc w:val="left"/>
      <w:pPr>
        <w:ind w:left="0" w:firstLine="0"/>
      </w:pPr>
      <w:rPr>
        <w:rFonts w:hint="default" w:ascii="Arial" w:hAnsi="Arial" w:eastAsia="微软雅黑"/>
        <w:b w:val="0"/>
        <w:i w:val="0"/>
        <w:color w:val="1C1C1C"/>
        <w:sz w:val="32"/>
      </w:rPr>
    </w:lvl>
    <w:lvl w:ilvl="2" w:tentative="0">
      <w:start w:val="1"/>
      <w:numFmt w:val="decimal"/>
      <w:pStyle w:val="28"/>
      <w:suff w:val="space"/>
      <w:lvlText w:val="%1.%2.%3"/>
      <w:lvlJc w:val="left"/>
      <w:pPr>
        <w:ind w:left="0" w:firstLine="0"/>
      </w:pPr>
      <w:rPr>
        <w:rFonts w:hint="default" w:ascii="Arial" w:hAnsi="Arial" w:eastAsia="微软雅黑"/>
        <w:b w:val="0"/>
        <w:bCs w:val="0"/>
        <w:i w:val="0"/>
        <w:iCs w:val="0"/>
        <w:caps w:val="0"/>
        <w:smallCaps w:val="0"/>
        <w:strike w:val="0"/>
        <w:dstrike w:val="0"/>
        <w:outline w:val="0"/>
        <w:shadow w:val="0"/>
        <w:emboss w:val="0"/>
        <w:imprint w:val="0"/>
        <w:vanish w:val="0"/>
        <w:color w:val="1C1C1C"/>
        <w:spacing w:val="0"/>
        <w:position w:val="0"/>
        <w:sz w:val="3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3" w:tentative="0">
      <w:start w:val="1"/>
      <w:numFmt w:val="decimal"/>
      <w:pStyle w:val="31"/>
      <w:suff w:val="space"/>
      <w:lvlText w:val="%1.%2.%3.%4"/>
      <w:lvlJc w:val="left"/>
      <w:pPr>
        <w:ind w:left="0" w:firstLine="0"/>
      </w:pPr>
      <w:rPr>
        <w:rFonts w:hint="default" w:ascii="Arial" w:hAnsi="Arial" w:eastAsia="微软雅黑"/>
        <w:b w:val="0"/>
        <w:i w:val="0"/>
        <w:color w:val="1C1C1C"/>
        <w:sz w:val="28"/>
      </w:rPr>
    </w:lvl>
    <w:lvl w:ilvl="4" w:tentative="0">
      <w:start w:val="1"/>
      <w:numFmt w:val="decimal"/>
      <w:pStyle w:val="40"/>
      <w:suff w:val="space"/>
      <w:lvlText w:val="%1.%2.%3.%4.%5"/>
      <w:lvlJc w:val="left"/>
      <w:pPr>
        <w:ind w:left="0" w:firstLine="0"/>
      </w:pPr>
      <w:rPr>
        <w:rFonts w:hint="default" w:ascii="Arial" w:hAnsi="Arial" w:eastAsia="微软雅黑"/>
        <w:b w:val="0"/>
        <w:bCs w:val="0"/>
        <w:i w:val="0"/>
        <w:iCs w:val="0"/>
        <w:caps w:val="0"/>
        <w:smallCaps w:val="0"/>
        <w:strike w:val="0"/>
        <w:dstrike w:val="0"/>
        <w:outline w:val="0"/>
        <w:shadow w:val="0"/>
        <w:emboss w:val="0"/>
        <w:imprint w:val="0"/>
        <w:vanish w:val="0"/>
        <w:spacing w:val="0"/>
        <w:position w:val="0"/>
        <w:sz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5" w:tentative="0">
      <w:start w:val="1"/>
      <w:numFmt w:val="decimal"/>
      <w:lvlRestart w:val="1"/>
      <w:pStyle w:val="39"/>
      <w:suff w:val="space"/>
      <w:lvlText w:val="图%1-%6"/>
      <w:lvlJc w:val="center"/>
      <w:pPr>
        <w:ind w:left="2960" w:hanging="420"/>
      </w:pPr>
      <w:rPr>
        <w:rFonts w:hint="default" w:ascii="Arial" w:hAnsi="Arial" w:eastAsia="微软雅黑"/>
        <w:b w:val="0"/>
        <w:i w:val="0"/>
        <w:color w:val="1C1C1C"/>
        <w:sz w:val="21"/>
      </w:rPr>
    </w:lvl>
    <w:lvl w:ilvl="6" w:tentative="0">
      <w:start w:val="1"/>
      <w:numFmt w:val="decimal"/>
      <w:lvlRestart w:val="1"/>
      <w:pStyle w:val="49"/>
      <w:suff w:val="space"/>
      <w:lvlText w:val="表%1-%7"/>
      <w:lvlJc w:val="center"/>
      <w:pPr>
        <w:ind w:left="6090" w:hanging="420"/>
      </w:pPr>
      <w:rPr>
        <w:rFonts w:hint="default" w:ascii="Arial" w:hAnsi="Arial" w:eastAsia="微软雅黑"/>
        <w:b w:val="0"/>
        <w:bCs w:val="0"/>
        <w:i w:val="0"/>
        <w:iCs w:val="0"/>
        <w:caps w:val="0"/>
        <w:smallCaps w:val="0"/>
        <w:strike w:val="0"/>
        <w:dstrike w:val="0"/>
        <w:outline w:val="0"/>
        <w:shadow w:val="0"/>
        <w:emboss w:val="0"/>
        <w:imprint w:val="0"/>
        <w:vanish w:val="0"/>
        <w:color w:val="1C1C1C"/>
        <w:spacing w:val="0"/>
        <w:position w:val="0"/>
        <w:sz w:val="21"/>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7" w:tentative="0">
      <w:start w:val="1"/>
      <w:numFmt w:val="lowerLetter"/>
      <w:lvlText w:val="%8)"/>
      <w:lvlJc w:val="left"/>
      <w:pPr>
        <w:ind w:left="3800" w:hanging="420"/>
      </w:pPr>
      <w:rPr>
        <w:rFonts w:hint="eastAsia"/>
      </w:rPr>
    </w:lvl>
    <w:lvl w:ilvl="8" w:tentative="0">
      <w:start w:val="1"/>
      <w:numFmt w:val="lowerRoman"/>
      <w:lvlText w:val="%9."/>
      <w:lvlJc w:val="right"/>
      <w:pPr>
        <w:ind w:left="4220" w:hanging="420"/>
      </w:pPr>
      <w:rPr>
        <w:rFonts w:hint="eastAsia"/>
      </w:rPr>
    </w:lvl>
  </w:abstractNum>
  <w:abstractNum w:abstractNumId="47">
    <w:nsid w:val="35E71270"/>
    <w:multiLevelType w:val="multilevel"/>
    <w:tmpl w:val="35E71270"/>
    <w:lvl w:ilvl="0" w:tentative="0">
      <w:start w:val="1"/>
      <w:numFmt w:val="bullet"/>
      <w:lvlText w:val=""/>
      <w:lvlJc w:val="left"/>
      <w:pPr>
        <w:ind w:left="840" w:hanging="420"/>
      </w:pPr>
      <w:rPr>
        <w:rFonts w:hint="default" w:ascii="Wingdings" w:hAnsi="Wingdings" w:cs="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8">
    <w:nsid w:val="373F26E3"/>
    <w:multiLevelType w:val="multilevel"/>
    <w:tmpl w:val="373F26E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b w:val="0"/>
        <w:i w:val="0"/>
        <w:color w:val="auto"/>
        <w:sz w:val="22"/>
      </w:rPr>
    </w:lvl>
    <w:lvl w:ilvl="3" w:tentative="0">
      <w:start w:val="1"/>
      <w:numFmt w:val="decimal"/>
      <w:lvlText w:val="%4."/>
      <w:lvlJc w:val="left"/>
      <w:pPr>
        <w:ind w:left="1680" w:hanging="420"/>
      </w:pPr>
      <w:rPr>
        <w:rFonts w:hint="default" w:ascii="Arial" w:hAnsi="Arial" w:eastAsia="微软雅黑"/>
        <w:b w:val="0"/>
        <w:i w:val="0"/>
        <w:color w:val="auto"/>
        <w:sz w:val="22"/>
      </w:rPr>
    </w:lvl>
    <w:lvl w:ilvl="4" w:tentative="0">
      <w:start w:val="1"/>
      <w:numFmt w:val="lowerLetter"/>
      <w:lvlText w:val="%5."/>
      <w:lvlJc w:val="left"/>
      <w:pPr>
        <w:ind w:left="2100" w:hanging="420"/>
      </w:pPr>
      <w:rPr>
        <w:rFonts w:hint="default" w:ascii="Arial" w:hAnsi="Arial" w:eastAsia="微软雅黑"/>
        <w:b w:val="0"/>
        <w:i w:val="0"/>
        <w:color w:val="auto"/>
        <w:sz w:val="22"/>
      </w:rPr>
    </w:lvl>
    <w:lvl w:ilvl="5" w:tentative="0">
      <w:start w:val="1"/>
      <w:numFmt w:val="lowerRoman"/>
      <w:lvlText w:val="%6."/>
      <w:lvlJc w:val="left"/>
      <w:pPr>
        <w:ind w:left="2520" w:hanging="420"/>
      </w:pPr>
      <w:rPr>
        <w:rFonts w:hint="default" w:ascii="Arial" w:hAnsi="Arial" w:eastAsia="微软雅黑"/>
        <w:b w:val="0"/>
        <w:i w:val="0"/>
        <w:sz w:val="22"/>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9">
    <w:nsid w:val="377A10F4"/>
    <w:multiLevelType w:val="multilevel"/>
    <w:tmpl w:val="377A10F4"/>
    <w:lvl w:ilvl="0" w:tentative="0">
      <w:start w:val="1"/>
      <w:numFmt w:val="decimal"/>
      <w:lvlText w:val="第%1步"/>
      <w:lvlJc w:val="left"/>
      <w:pPr>
        <w:tabs>
          <w:tab w:val="left" w:pos="820"/>
        </w:tabs>
        <w:ind w:left="1220" w:hanging="800"/>
      </w:pPr>
      <w:rPr>
        <w:rFonts w:hint="default" w:ascii="Arial" w:hAnsi="Arial" w:eastAsia="微软雅黑"/>
        <w:b/>
        <w:i w:val="0"/>
        <w:color w:val="1C1C1C"/>
        <w:sz w:val="22"/>
      </w:rPr>
    </w:lvl>
    <w:lvl w:ilvl="1" w:tentative="0">
      <w:start w:val="1"/>
      <w:numFmt w:val="decimal"/>
      <w:suff w:val="space"/>
      <w:lvlText w:val="%2. "/>
      <w:lvlJc w:val="left"/>
      <w:pPr>
        <w:ind w:left="1526" w:hanging="307"/>
      </w:pPr>
      <w:rPr>
        <w:rFonts w:hint="default" w:ascii="Arial" w:hAnsi="Arial" w:eastAsia="微软雅黑"/>
        <w:b w:val="0"/>
        <w:i w:val="0"/>
        <w:color w:val="1C1C1C"/>
        <w:sz w:val="22"/>
      </w:rPr>
    </w:lvl>
    <w:lvl w:ilvl="2" w:tentative="0">
      <w:start w:val="1"/>
      <w:numFmt w:val="lowerLetter"/>
      <w:suff w:val="space"/>
      <w:lvlText w:val="%3. "/>
      <w:lvlJc w:val="left"/>
      <w:pPr>
        <w:ind w:left="1832" w:hanging="306"/>
      </w:pPr>
      <w:rPr>
        <w:rFonts w:hint="default" w:ascii="Arial" w:hAnsi="Arial" w:eastAsia="微软雅黑"/>
        <w:b w:val="0"/>
        <w:i w:val="0"/>
        <w:color w:val="1C1C1C"/>
        <w:sz w:val="22"/>
      </w:rPr>
    </w:lvl>
    <w:lvl w:ilvl="3" w:tentative="0">
      <w:start w:val="1"/>
      <w:numFmt w:val="lowerRoman"/>
      <w:suff w:val="space"/>
      <w:lvlText w:val="%4. "/>
      <w:lvlJc w:val="right"/>
      <w:pPr>
        <w:ind w:left="2093" w:firstLine="0"/>
      </w:pPr>
      <w:rPr>
        <w:rFonts w:hint="default" w:ascii="Arial" w:hAnsi="Arial" w:eastAsia="微软雅黑"/>
        <w:b w:val="0"/>
        <w:i w:val="0"/>
        <w:color w:val="1C1C1C"/>
        <w:sz w:val="22"/>
      </w:rPr>
    </w:lvl>
    <w:lvl w:ilvl="4" w:tentative="0">
      <w:start w:val="1"/>
      <w:numFmt w:val="decimal"/>
      <w:suff w:val="space"/>
      <w:lvlText w:val="%5) "/>
      <w:lvlJc w:val="left"/>
      <w:pPr>
        <w:ind w:left="2405" w:hanging="324"/>
      </w:pPr>
      <w:rPr>
        <w:rFonts w:hint="default" w:ascii="Arial" w:hAnsi="Arial" w:eastAsia="微软雅黑"/>
        <w:b w:val="0"/>
        <w:i w:val="0"/>
        <w:color w:val="1C1C1C"/>
        <w:sz w:val="22"/>
      </w:rPr>
    </w:lvl>
    <w:lvl w:ilvl="5" w:tentative="0">
      <w:start w:val="1"/>
      <w:numFmt w:val="lowerLetter"/>
      <w:suff w:val="space"/>
      <w:lvlText w:val="%6) "/>
      <w:lvlJc w:val="right"/>
      <w:pPr>
        <w:ind w:left="2745" w:firstLine="0"/>
      </w:pPr>
      <w:rPr>
        <w:rFonts w:hint="default" w:ascii="Arial" w:hAnsi="Arial" w:eastAsia="微软雅黑"/>
        <w:b w:val="0"/>
        <w:i w:val="0"/>
        <w:color w:val="1C1C1C"/>
        <w:sz w:val="22"/>
      </w:rPr>
    </w:lvl>
    <w:lvl w:ilvl="6" w:tentative="0">
      <w:start w:val="1"/>
      <w:numFmt w:val="none"/>
      <w:lvlText w:val=""/>
      <w:lvlJc w:val="left"/>
      <w:pPr>
        <w:ind w:left="4247" w:hanging="1276"/>
      </w:pPr>
      <w:rPr>
        <w:rFonts w:hint="eastAsia"/>
      </w:rPr>
    </w:lvl>
    <w:lvl w:ilvl="7" w:tentative="0">
      <w:start w:val="1"/>
      <w:numFmt w:val="none"/>
      <w:lvlText w:val=""/>
      <w:lvlJc w:val="left"/>
      <w:pPr>
        <w:ind w:left="4814" w:hanging="1418"/>
      </w:pPr>
      <w:rPr>
        <w:rFonts w:hint="eastAsia"/>
      </w:rPr>
    </w:lvl>
    <w:lvl w:ilvl="8" w:tentative="0">
      <w:start w:val="1"/>
      <w:numFmt w:val="none"/>
      <w:lvlText w:val=""/>
      <w:lvlJc w:val="left"/>
      <w:pPr>
        <w:ind w:left="5522" w:hanging="1700"/>
      </w:pPr>
      <w:rPr>
        <w:rFonts w:hint="eastAsia"/>
      </w:rPr>
    </w:lvl>
  </w:abstractNum>
  <w:abstractNum w:abstractNumId="50">
    <w:nsid w:val="395376EF"/>
    <w:multiLevelType w:val="multilevel"/>
    <w:tmpl w:val="395376E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1">
    <w:nsid w:val="39BF1F2D"/>
    <w:multiLevelType w:val="multilevel"/>
    <w:tmpl w:val="39BF1F2D"/>
    <w:lvl w:ilvl="0" w:tentative="0">
      <w:start w:val="1"/>
      <w:numFmt w:val="bullet"/>
      <w:lvlText w:val=""/>
      <w:lvlJc w:val="left"/>
      <w:pPr>
        <w:ind w:left="1280" w:hanging="420"/>
      </w:pPr>
      <w:rPr>
        <w:rFonts w:hint="default" w:ascii="Wingdings" w:hAnsi="Wingdings"/>
      </w:rPr>
    </w:lvl>
    <w:lvl w:ilvl="1" w:tentative="0">
      <w:start w:val="1"/>
      <w:numFmt w:val="bullet"/>
      <w:lvlText w:val=""/>
      <w:lvlJc w:val="left"/>
      <w:pPr>
        <w:ind w:left="1700" w:hanging="420"/>
      </w:pPr>
      <w:rPr>
        <w:rFonts w:hint="default" w:ascii="Wingdings" w:hAnsi="Wingdings"/>
      </w:rPr>
    </w:lvl>
    <w:lvl w:ilvl="2" w:tentative="0">
      <w:start w:val="1"/>
      <w:numFmt w:val="bullet"/>
      <w:lvlText w:val=""/>
      <w:lvlJc w:val="left"/>
      <w:pPr>
        <w:ind w:left="2120" w:hanging="420"/>
      </w:pPr>
      <w:rPr>
        <w:rFonts w:hint="default" w:ascii="Wingdings" w:hAnsi="Wingdings"/>
      </w:rPr>
    </w:lvl>
    <w:lvl w:ilvl="3" w:tentative="0">
      <w:start w:val="1"/>
      <w:numFmt w:val="bullet"/>
      <w:lvlText w:val=""/>
      <w:lvlJc w:val="left"/>
      <w:pPr>
        <w:ind w:left="2540" w:hanging="420"/>
      </w:pPr>
      <w:rPr>
        <w:rFonts w:hint="default" w:ascii="Wingdings" w:hAnsi="Wingdings"/>
      </w:rPr>
    </w:lvl>
    <w:lvl w:ilvl="4" w:tentative="0">
      <w:start w:val="1"/>
      <w:numFmt w:val="bullet"/>
      <w:lvlText w:val=""/>
      <w:lvlJc w:val="left"/>
      <w:pPr>
        <w:ind w:left="2960" w:hanging="420"/>
      </w:pPr>
      <w:rPr>
        <w:rFonts w:hint="default" w:ascii="Wingdings" w:hAnsi="Wingdings"/>
      </w:rPr>
    </w:lvl>
    <w:lvl w:ilvl="5" w:tentative="0">
      <w:start w:val="1"/>
      <w:numFmt w:val="bullet"/>
      <w:lvlText w:val=""/>
      <w:lvlJc w:val="left"/>
      <w:pPr>
        <w:ind w:left="3380" w:hanging="420"/>
      </w:pPr>
      <w:rPr>
        <w:rFonts w:hint="default" w:ascii="Wingdings" w:hAnsi="Wingdings"/>
      </w:rPr>
    </w:lvl>
    <w:lvl w:ilvl="6" w:tentative="0">
      <w:start w:val="1"/>
      <w:numFmt w:val="bullet"/>
      <w:lvlText w:val=""/>
      <w:lvlJc w:val="left"/>
      <w:pPr>
        <w:ind w:left="3800" w:hanging="420"/>
      </w:pPr>
      <w:rPr>
        <w:rFonts w:hint="default" w:ascii="Wingdings" w:hAnsi="Wingdings"/>
      </w:rPr>
    </w:lvl>
    <w:lvl w:ilvl="7" w:tentative="0">
      <w:start w:val="1"/>
      <w:numFmt w:val="bullet"/>
      <w:lvlText w:val=""/>
      <w:lvlJc w:val="left"/>
      <w:pPr>
        <w:ind w:left="4220" w:hanging="420"/>
      </w:pPr>
      <w:rPr>
        <w:rFonts w:hint="default" w:ascii="Wingdings" w:hAnsi="Wingdings"/>
      </w:rPr>
    </w:lvl>
    <w:lvl w:ilvl="8" w:tentative="0">
      <w:start w:val="1"/>
      <w:numFmt w:val="bullet"/>
      <w:lvlText w:val=""/>
      <w:lvlJc w:val="left"/>
      <w:pPr>
        <w:ind w:left="4640" w:hanging="420"/>
      </w:pPr>
      <w:rPr>
        <w:rFonts w:hint="default" w:ascii="Wingdings" w:hAnsi="Wingdings"/>
      </w:rPr>
    </w:lvl>
  </w:abstractNum>
  <w:abstractNum w:abstractNumId="52">
    <w:nsid w:val="3A771E61"/>
    <w:multiLevelType w:val="multilevel"/>
    <w:tmpl w:val="3A771E61"/>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53">
    <w:nsid w:val="3DF8098D"/>
    <w:multiLevelType w:val="multilevel"/>
    <w:tmpl w:val="3DF8098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b w:val="0"/>
        <w:i w:val="0"/>
        <w:color w:val="auto"/>
        <w:sz w:val="22"/>
      </w:rPr>
    </w:lvl>
    <w:lvl w:ilvl="3" w:tentative="0">
      <w:start w:val="1"/>
      <w:numFmt w:val="decimal"/>
      <w:lvlText w:val="%4."/>
      <w:lvlJc w:val="left"/>
      <w:pPr>
        <w:ind w:left="1680" w:hanging="420"/>
      </w:pPr>
      <w:rPr>
        <w:rFonts w:hint="default" w:ascii="Arial" w:hAnsi="Arial" w:eastAsia="微软雅黑"/>
        <w:b w:val="0"/>
        <w:i w:val="0"/>
        <w:color w:val="auto"/>
        <w:sz w:val="22"/>
      </w:rPr>
    </w:lvl>
    <w:lvl w:ilvl="4" w:tentative="0">
      <w:start w:val="1"/>
      <w:numFmt w:val="lowerLetter"/>
      <w:lvlText w:val="%5."/>
      <w:lvlJc w:val="left"/>
      <w:pPr>
        <w:ind w:left="2100" w:hanging="420"/>
      </w:pPr>
      <w:rPr>
        <w:rFonts w:hint="default" w:ascii="Arial" w:hAnsi="Arial" w:eastAsia="微软雅黑"/>
        <w:b w:val="0"/>
        <w:i w:val="0"/>
        <w:color w:val="auto"/>
        <w:sz w:val="22"/>
      </w:rPr>
    </w:lvl>
    <w:lvl w:ilvl="5" w:tentative="0">
      <w:start w:val="1"/>
      <w:numFmt w:val="lowerRoman"/>
      <w:lvlText w:val="%6."/>
      <w:lvlJc w:val="left"/>
      <w:pPr>
        <w:ind w:left="2520" w:hanging="420"/>
      </w:pPr>
      <w:rPr>
        <w:rFonts w:hint="default" w:ascii="Arial" w:hAnsi="Arial" w:eastAsia="微软雅黑"/>
        <w:b w:val="0"/>
        <w:i w:val="0"/>
        <w:color w:val="1C1C1C"/>
        <w:sz w:val="22"/>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3EFE6A49"/>
    <w:multiLevelType w:val="multilevel"/>
    <w:tmpl w:val="3EFE6A4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40095C12"/>
    <w:multiLevelType w:val="multilevel"/>
    <w:tmpl w:val="40095C12"/>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56">
    <w:nsid w:val="41B7441A"/>
    <w:multiLevelType w:val="multilevel"/>
    <w:tmpl w:val="41B744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b w:val="0"/>
        <w:i w:val="0"/>
        <w:color w:val="auto"/>
        <w:sz w:val="22"/>
      </w:rPr>
    </w:lvl>
    <w:lvl w:ilvl="3" w:tentative="0">
      <w:start w:val="1"/>
      <w:numFmt w:val="decimal"/>
      <w:lvlText w:val="%4."/>
      <w:lvlJc w:val="left"/>
      <w:pPr>
        <w:ind w:left="1680" w:hanging="420"/>
      </w:pPr>
      <w:rPr>
        <w:rFonts w:hint="default" w:ascii="Arial" w:hAnsi="Arial" w:eastAsia="微软雅黑"/>
        <w:b w:val="0"/>
        <w:i w:val="0"/>
        <w:color w:val="auto"/>
        <w:sz w:val="22"/>
      </w:rPr>
    </w:lvl>
    <w:lvl w:ilvl="4" w:tentative="0">
      <w:start w:val="1"/>
      <w:numFmt w:val="lowerLetter"/>
      <w:lvlText w:val="%5."/>
      <w:lvlJc w:val="left"/>
      <w:pPr>
        <w:ind w:left="2100" w:hanging="420"/>
      </w:pPr>
      <w:rPr>
        <w:rFonts w:hint="default" w:ascii="Arial" w:hAnsi="Arial" w:eastAsia="微软雅黑"/>
        <w:b w:val="0"/>
        <w:i w:val="0"/>
        <w:color w:val="auto"/>
        <w:sz w:val="22"/>
      </w:rPr>
    </w:lvl>
    <w:lvl w:ilvl="5" w:tentative="0">
      <w:start w:val="1"/>
      <w:numFmt w:val="lowerRoman"/>
      <w:lvlText w:val="%6."/>
      <w:lvlJc w:val="left"/>
      <w:pPr>
        <w:ind w:left="2520" w:hanging="420"/>
      </w:pPr>
      <w:rPr>
        <w:rFonts w:hint="default" w:ascii="Arial" w:hAnsi="Arial" w:eastAsia="微软雅黑"/>
        <w:b w:val="0"/>
        <w:i w:val="0"/>
        <w:color w:val="1C1C1C"/>
        <w:sz w:val="22"/>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7">
    <w:nsid w:val="42D93DE5"/>
    <w:multiLevelType w:val="multilevel"/>
    <w:tmpl w:val="42D93DE5"/>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58">
    <w:nsid w:val="46A01CD6"/>
    <w:multiLevelType w:val="multilevel"/>
    <w:tmpl w:val="46A01CD6"/>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59">
    <w:nsid w:val="47222D8E"/>
    <w:multiLevelType w:val="multilevel"/>
    <w:tmpl w:val="47222D8E"/>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60">
    <w:nsid w:val="47A26100"/>
    <w:multiLevelType w:val="multilevel"/>
    <w:tmpl w:val="47A2610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1">
    <w:nsid w:val="483A0DD0"/>
    <w:multiLevelType w:val="multilevel"/>
    <w:tmpl w:val="483A0DD0"/>
    <w:lvl w:ilvl="0" w:tentative="0">
      <w:start w:val="1"/>
      <w:numFmt w:val="bullet"/>
      <w:pStyle w:val="42"/>
      <w:lvlText w:val=""/>
      <w:lvlJc w:val="left"/>
      <w:pPr>
        <w:ind w:left="1484" w:hanging="420"/>
      </w:pPr>
      <w:rPr>
        <w:rFonts w:hint="default" w:ascii="Wingdings" w:hAnsi="Wingdings" w:eastAsia="微软雅黑"/>
        <w:b w:val="0"/>
        <w:i w:val="0"/>
        <w:sz w:val="18"/>
      </w:rPr>
    </w:lvl>
    <w:lvl w:ilvl="1" w:tentative="0">
      <w:start w:val="1"/>
      <w:numFmt w:val="bullet"/>
      <w:lvlText w:val=""/>
      <w:lvlJc w:val="left"/>
      <w:pPr>
        <w:ind w:left="1904" w:hanging="420"/>
      </w:pPr>
      <w:rPr>
        <w:rFonts w:hint="default" w:ascii="Wingdings" w:hAnsi="Wingdings"/>
      </w:rPr>
    </w:lvl>
    <w:lvl w:ilvl="2" w:tentative="0">
      <w:start w:val="1"/>
      <w:numFmt w:val="bullet"/>
      <w:lvlText w:val=""/>
      <w:lvlJc w:val="left"/>
      <w:pPr>
        <w:ind w:left="2324" w:hanging="420"/>
      </w:pPr>
      <w:rPr>
        <w:rFonts w:hint="default" w:ascii="Wingdings" w:hAnsi="Wingdings"/>
      </w:rPr>
    </w:lvl>
    <w:lvl w:ilvl="3" w:tentative="0">
      <w:start w:val="1"/>
      <w:numFmt w:val="bullet"/>
      <w:lvlText w:val=""/>
      <w:lvlJc w:val="left"/>
      <w:pPr>
        <w:ind w:left="2744" w:hanging="420"/>
      </w:pPr>
      <w:rPr>
        <w:rFonts w:hint="default" w:ascii="Wingdings" w:hAnsi="Wingdings"/>
      </w:rPr>
    </w:lvl>
    <w:lvl w:ilvl="4" w:tentative="0">
      <w:start w:val="1"/>
      <w:numFmt w:val="bullet"/>
      <w:lvlText w:val=""/>
      <w:lvlJc w:val="left"/>
      <w:pPr>
        <w:ind w:left="3164" w:hanging="420"/>
      </w:pPr>
      <w:rPr>
        <w:rFonts w:hint="default" w:ascii="Wingdings" w:hAnsi="Wingdings"/>
      </w:rPr>
    </w:lvl>
    <w:lvl w:ilvl="5" w:tentative="0">
      <w:start w:val="1"/>
      <w:numFmt w:val="bullet"/>
      <w:lvlText w:val=""/>
      <w:lvlJc w:val="left"/>
      <w:pPr>
        <w:ind w:left="3584" w:hanging="420"/>
      </w:pPr>
      <w:rPr>
        <w:rFonts w:hint="default" w:ascii="Wingdings" w:hAnsi="Wingdings"/>
      </w:rPr>
    </w:lvl>
    <w:lvl w:ilvl="6" w:tentative="0">
      <w:start w:val="1"/>
      <w:numFmt w:val="bullet"/>
      <w:lvlText w:val=""/>
      <w:lvlJc w:val="left"/>
      <w:pPr>
        <w:ind w:left="4004" w:hanging="420"/>
      </w:pPr>
      <w:rPr>
        <w:rFonts w:hint="default" w:ascii="Wingdings" w:hAnsi="Wingdings"/>
      </w:rPr>
    </w:lvl>
    <w:lvl w:ilvl="7" w:tentative="0">
      <w:start w:val="1"/>
      <w:numFmt w:val="bullet"/>
      <w:lvlText w:val=""/>
      <w:lvlJc w:val="left"/>
      <w:pPr>
        <w:ind w:left="4424" w:hanging="420"/>
      </w:pPr>
      <w:rPr>
        <w:rFonts w:hint="default" w:ascii="Wingdings" w:hAnsi="Wingdings"/>
      </w:rPr>
    </w:lvl>
    <w:lvl w:ilvl="8" w:tentative="0">
      <w:start w:val="1"/>
      <w:numFmt w:val="bullet"/>
      <w:lvlText w:val=""/>
      <w:lvlJc w:val="left"/>
      <w:pPr>
        <w:ind w:left="4844" w:hanging="420"/>
      </w:pPr>
      <w:rPr>
        <w:rFonts w:hint="default" w:ascii="Wingdings" w:hAnsi="Wingdings"/>
      </w:rPr>
    </w:lvl>
  </w:abstractNum>
  <w:abstractNum w:abstractNumId="62">
    <w:nsid w:val="4AE74042"/>
    <w:multiLevelType w:val="multilevel"/>
    <w:tmpl w:val="4AE740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3">
    <w:nsid w:val="4EE73282"/>
    <w:multiLevelType w:val="multilevel"/>
    <w:tmpl w:val="4EE73282"/>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64">
    <w:nsid w:val="4F4D0618"/>
    <w:multiLevelType w:val="multilevel"/>
    <w:tmpl w:val="4F4D061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5">
    <w:nsid w:val="4FAD6627"/>
    <w:multiLevelType w:val="multilevel"/>
    <w:tmpl w:val="4FAD6627"/>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66">
    <w:nsid w:val="51451C34"/>
    <w:multiLevelType w:val="multilevel"/>
    <w:tmpl w:val="51451C34"/>
    <w:lvl w:ilvl="0" w:tentative="0">
      <w:start w:val="1"/>
      <w:numFmt w:val="decimal"/>
      <w:lvlText w:val="第%1步"/>
      <w:lvlJc w:val="left"/>
      <w:pPr>
        <w:tabs>
          <w:tab w:val="left" w:pos="820"/>
        </w:tabs>
        <w:ind w:left="1220" w:hanging="800"/>
      </w:pPr>
      <w:rPr>
        <w:rFonts w:hint="default" w:ascii="Arial" w:hAnsi="Arial" w:eastAsia="微软雅黑"/>
        <w:b/>
        <w:i w:val="0"/>
        <w:color w:val="1C1C1C"/>
        <w:sz w:val="22"/>
      </w:rPr>
    </w:lvl>
    <w:lvl w:ilvl="1" w:tentative="0">
      <w:start w:val="1"/>
      <w:numFmt w:val="decimal"/>
      <w:suff w:val="space"/>
      <w:lvlText w:val="%2. "/>
      <w:lvlJc w:val="left"/>
      <w:pPr>
        <w:ind w:left="1526" w:hanging="307"/>
      </w:pPr>
      <w:rPr>
        <w:rFonts w:hint="default" w:ascii="Arial" w:hAnsi="Arial" w:eastAsia="微软雅黑"/>
        <w:b w:val="0"/>
        <w:i w:val="0"/>
        <w:color w:val="1C1C1C"/>
        <w:sz w:val="22"/>
      </w:rPr>
    </w:lvl>
    <w:lvl w:ilvl="2" w:tentative="0">
      <w:start w:val="1"/>
      <w:numFmt w:val="lowerLetter"/>
      <w:suff w:val="space"/>
      <w:lvlText w:val="%3. "/>
      <w:lvlJc w:val="left"/>
      <w:pPr>
        <w:ind w:left="1832" w:hanging="306"/>
      </w:pPr>
      <w:rPr>
        <w:rFonts w:hint="default" w:ascii="Arial" w:hAnsi="Arial" w:eastAsia="微软雅黑"/>
        <w:b w:val="0"/>
        <w:i w:val="0"/>
        <w:color w:val="1C1C1C"/>
        <w:sz w:val="22"/>
      </w:rPr>
    </w:lvl>
    <w:lvl w:ilvl="3" w:tentative="0">
      <w:start w:val="1"/>
      <w:numFmt w:val="lowerRoman"/>
      <w:suff w:val="space"/>
      <w:lvlText w:val="%4. "/>
      <w:lvlJc w:val="right"/>
      <w:pPr>
        <w:ind w:left="2093" w:firstLine="0"/>
      </w:pPr>
      <w:rPr>
        <w:rFonts w:hint="default" w:ascii="Arial" w:hAnsi="Arial" w:eastAsia="微软雅黑"/>
        <w:b w:val="0"/>
        <w:i w:val="0"/>
        <w:color w:val="1C1C1C"/>
        <w:sz w:val="22"/>
      </w:rPr>
    </w:lvl>
    <w:lvl w:ilvl="4" w:tentative="0">
      <w:start w:val="1"/>
      <w:numFmt w:val="decimal"/>
      <w:suff w:val="space"/>
      <w:lvlText w:val="%5) "/>
      <w:lvlJc w:val="left"/>
      <w:pPr>
        <w:ind w:left="2405" w:hanging="324"/>
      </w:pPr>
      <w:rPr>
        <w:rFonts w:hint="default" w:ascii="Arial" w:hAnsi="Arial" w:eastAsia="微软雅黑"/>
        <w:b w:val="0"/>
        <w:i w:val="0"/>
        <w:color w:val="1C1C1C"/>
        <w:sz w:val="22"/>
      </w:rPr>
    </w:lvl>
    <w:lvl w:ilvl="5" w:tentative="0">
      <w:start w:val="1"/>
      <w:numFmt w:val="lowerLetter"/>
      <w:suff w:val="space"/>
      <w:lvlText w:val="%6) "/>
      <w:lvlJc w:val="right"/>
      <w:pPr>
        <w:ind w:left="2745" w:firstLine="0"/>
      </w:pPr>
      <w:rPr>
        <w:rFonts w:hint="default" w:ascii="Arial" w:hAnsi="Arial" w:eastAsia="微软雅黑"/>
        <w:b w:val="0"/>
        <w:i w:val="0"/>
        <w:color w:val="1C1C1C"/>
        <w:sz w:val="22"/>
      </w:rPr>
    </w:lvl>
    <w:lvl w:ilvl="6" w:tentative="0">
      <w:start w:val="1"/>
      <w:numFmt w:val="none"/>
      <w:lvlText w:val=""/>
      <w:lvlJc w:val="left"/>
      <w:pPr>
        <w:ind w:left="4247" w:hanging="1276"/>
      </w:pPr>
      <w:rPr>
        <w:rFonts w:hint="eastAsia"/>
      </w:rPr>
    </w:lvl>
    <w:lvl w:ilvl="7" w:tentative="0">
      <w:start w:val="1"/>
      <w:numFmt w:val="none"/>
      <w:lvlText w:val=""/>
      <w:lvlJc w:val="left"/>
      <w:pPr>
        <w:ind w:left="4814" w:hanging="1418"/>
      </w:pPr>
      <w:rPr>
        <w:rFonts w:hint="eastAsia"/>
      </w:rPr>
    </w:lvl>
    <w:lvl w:ilvl="8" w:tentative="0">
      <w:start w:val="1"/>
      <w:numFmt w:val="none"/>
      <w:lvlText w:val=""/>
      <w:lvlJc w:val="left"/>
      <w:pPr>
        <w:ind w:left="5522" w:hanging="1700"/>
      </w:pPr>
      <w:rPr>
        <w:rFonts w:hint="eastAsia"/>
      </w:rPr>
    </w:lvl>
  </w:abstractNum>
  <w:abstractNum w:abstractNumId="67">
    <w:nsid w:val="527462F5"/>
    <w:multiLevelType w:val="multilevel"/>
    <w:tmpl w:val="527462F5"/>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68">
    <w:nsid w:val="546E39AD"/>
    <w:multiLevelType w:val="multilevel"/>
    <w:tmpl w:val="546E39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9">
    <w:nsid w:val="58F15724"/>
    <w:multiLevelType w:val="multilevel"/>
    <w:tmpl w:val="58F15724"/>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70">
    <w:nsid w:val="59956288"/>
    <w:multiLevelType w:val="multilevel"/>
    <w:tmpl w:val="59956288"/>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71">
    <w:nsid w:val="59C11CFB"/>
    <w:multiLevelType w:val="multilevel"/>
    <w:tmpl w:val="59C11CFB"/>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72">
    <w:nsid w:val="5C3F2174"/>
    <w:multiLevelType w:val="multilevel"/>
    <w:tmpl w:val="5C3F217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b w:val="0"/>
        <w:i w:val="0"/>
        <w:color w:val="auto"/>
        <w:sz w:val="22"/>
      </w:rPr>
    </w:lvl>
    <w:lvl w:ilvl="3" w:tentative="0">
      <w:start w:val="1"/>
      <w:numFmt w:val="decimal"/>
      <w:lvlText w:val="%4."/>
      <w:lvlJc w:val="left"/>
      <w:pPr>
        <w:ind w:left="1680" w:hanging="420"/>
      </w:pPr>
      <w:rPr>
        <w:rFonts w:hint="default" w:ascii="Arial" w:hAnsi="Arial" w:eastAsia="微软雅黑"/>
        <w:b w:val="0"/>
        <w:i w:val="0"/>
        <w:color w:val="auto"/>
        <w:sz w:val="22"/>
      </w:rPr>
    </w:lvl>
    <w:lvl w:ilvl="4" w:tentative="0">
      <w:start w:val="1"/>
      <w:numFmt w:val="lowerLetter"/>
      <w:lvlText w:val="%5."/>
      <w:lvlJc w:val="left"/>
      <w:pPr>
        <w:ind w:left="2100" w:hanging="420"/>
      </w:pPr>
      <w:rPr>
        <w:rFonts w:hint="default" w:ascii="Arial" w:hAnsi="Arial" w:eastAsia="微软雅黑"/>
        <w:b w:val="0"/>
        <w:i w:val="0"/>
        <w:color w:val="auto"/>
        <w:sz w:val="22"/>
      </w:rPr>
    </w:lvl>
    <w:lvl w:ilvl="5" w:tentative="0">
      <w:start w:val="1"/>
      <w:numFmt w:val="lowerRoman"/>
      <w:lvlText w:val="%6."/>
      <w:lvlJc w:val="left"/>
      <w:pPr>
        <w:ind w:left="2520" w:hanging="420"/>
      </w:pPr>
      <w:rPr>
        <w:rFonts w:hint="default" w:ascii="Arial" w:hAnsi="Arial" w:eastAsia="微软雅黑"/>
        <w:b w:val="0"/>
        <w:i w:val="0"/>
        <w:color w:val="1C1C1C"/>
        <w:sz w:val="22"/>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3">
    <w:nsid w:val="5CEC033D"/>
    <w:multiLevelType w:val="multilevel"/>
    <w:tmpl w:val="5CEC033D"/>
    <w:lvl w:ilvl="0" w:tentative="0">
      <w:start w:val="1"/>
      <w:numFmt w:val="bullet"/>
      <w:lvlText w:val=""/>
      <w:lvlJc w:val="left"/>
      <w:pPr>
        <w:ind w:left="1300" w:hanging="420"/>
      </w:pPr>
      <w:rPr>
        <w:rFonts w:hint="default" w:ascii="Wingdings" w:hAnsi="Wingdings"/>
      </w:rPr>
    </w:lvl>
    <w:lvl w:ilvl="1" w:tentative="0">
      <w:start w:val="1"/>
      <w:numFmt w:val="bullet"/>
      <w:lvlText w:val=""/>
      <w:lvlJc w:val="left"/>
      <w:pPr>
        <w:ind w:left="1720" w:hanging="420"/>
      </w:pPr>
      <w:rPr>
        <w:rFonts w:hint="default" w:ascii="Wingdings" w:hAnsi="Wingdings"/>
      </w:rPr>
    </w:lvl>
    <w:lvl w:ilvl="2" w:tentative="0">
      <w:start w:val="1"/>
      <w:numFmt w:val="bullet"/>
      <w:lvlText w:val=""/>
      <w:lvlJc w:val="left"/>
      <w:pPr>
        <w:ind w:left="2140" w:hanging="420"/>
      </w:pPr>
      <w:rPr>
        <w:rFonts w:hint="default" w:ascii="Wingdings" w:hAnsi="Wingdings"/>
      </w:rPr>
    </w:lvl>
    <w:lvl w:ilvl="3" w:tentative="0">
      <w:start w:val="1"/>
      <w:numFmt w:val="bullet"/>
      <w:lvlText w:val=""/>
      <w:lvlJc w:val="left"/>
      <w:pPr>
        <w:ind w:left="2560" w:hanging="420"/>
      </w:pPr>
      <w:rPr>
        <w:rFonts w:hint="default" w:ascii="Wingdings" w:hAnsi="Wingdings"/>
      </w:rPr>
    </w:lvl>
    <w:lvl w:ilvl="4" w:tentative="0">
      <w:start w:val="1"/>
      <w:numFmt w:val="bullet"/>
      <w:lvlText w:val=""/>
      <w:lvlJc w:val="left"/>
      <w:pPr>
        <w:ind w:left="2980" w:hanging="420"/>
      </w:pPr>
      <w:rPr>
        <w:rFonts w:hint="default" w:ascii="Wingdings" w:hAnsi="Wingdings"/>
      </w:rPr>
    </w:lvl>
    <w:lvl w:ilvl="5" w:tentative="0">
      <w:start w:val="1"/>
      <w:numFmt w:val="bullet"/>
      <w:lvlText w:val=""/>
      <w:lvlJc w:val="left"/>
      <w:pPr>
        <w:ind w:left="3400" w:hanging="420"/>
      </w:pPr>
      <w:rPr>
        <w:rFonts w:hint="default" w:ascii="Wingdings" w:hAnsi="Wingdings"/>
      </w:rPr>
    </w:lvl>
    <w:lvl w:ilvl="6" w:tentative="0">
      <w:start w:val="1"/>
      <w:numFmt w:val="bullet"/>
      <w:lvlText w:val=""/>
      <w:lvlJc w:val="left"/>
      <w:pPr>
        <w:ind w:left="3820" w:hanging="420"/>
      </w:pPr>
      <w:rPr>
        <w:rFonts w:hint="default" w:ascii="Wingdings" w:hAnsi="Wingdings"/>
      </w:rPr>
    </w:lvl>
    <w:lvl w:ilvl="7" w:tentative="0">
      <w:start w:val="1"/>
      <w:numFmt w:val="bullet"/>
      <w:lvlText w:val=""/>
      <w:lvlJc w:val="left"/>
      <w:pPr>
        <w:ind w:left="4240" w:hanging="420"/>
      </w:pPr>
      <w:rPr>
        <w:rFonts w:hint="default" w:ascii="Wingdings" w:hAnsi="Wingdings"/>
      </w:rPr>
    </w:lvl>
    <w:lvl w:ilvl="8" w:tentative="0">
      <w:start w:val="1"/>
      <w:numFmt w:val="bullet"/>
      <w:lvlText w:val=""/>
      <w:lvlJc w:val="left"/>
      <w:pPr>
        <w:ind w:left="4660" w:hanging="420"/>
      </w:pPr>
      <w:rPr>
        <w:rFonts w:hint="default" w:ascii="Wingdings" w:hAnsi="Wingdings"/>
      </w:rPr>
    </w:lvl>
  </w:abstractNum>
  <w:abstractNum w:abstractNumId="74">
    <w:nsid w:val="5FDA7C56"/>
    <w:multiLevelType w:val="multilevel"/>
    <w:tmpl w:val="5FDA7C5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5">
    <w:nsid w:val="601A1EDC"/>
    <w:multiLevelType w:val="multilevel"/>
    <w:tmpl w:val="601A1EDC"/>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76">
    <w:nsid w:val="604B0748"/>
    <w:multiLevelType w:val="multilevel"/>
    <w:tmpl w:val="604B074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7">
    <w:nsid w:val="60F86307"/>
    <w:multiLevelType w:val="multilevel"/>
    <w:tmpl w:val="60F86307"/>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78">
    <w:nsid w:val="64642AE8"/>
    <w:multiLevelType w:val="multilevel"/>
    <w:tmpl w:val="64642AE8"/>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79">
    <w:nsid w:val="6637294A"/>
    <w:multiLevelType w:val="multilevel"/>
    <w:tmpl w:val="6637294A"/>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80">
    <w:nsid w:val="675F7C29"/>
    <w:multiLevelType w:val="multilevel"/>
    <w:tmpl w:val="675F7C2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1">
    <w:nsid w:val="68595BA4"/>
    <w:multiLevelType w:val="multilevel"/>
    <w:tmpl w:val="68595B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2">
    <w:nsid w:val="6C1245DD"/>
    <w:multiLevelType w:val="multilevel"/>
    <w:tmpl w:val="6C1245D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3">
    <w:nsid w:val="6CF54B59"/>
    <w:multiLevelType w:val="multilevel"/>
    <w:tmpl w:val="6CF54B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b w:val="0"/>
        <w:i w:val="0"/>
        <w:color w:val="auto"/>
        <w:sz w:val="22"/>
      </w:rPr>
    </w:lvl>
    <w:lvl w:ilvl="3" w:tentative="0">
      <w:start w:val="1"/>
      <w:numFmt w:val="decimal"/>
      <w:lvlText w:val="%4."/>
      <w:lvlJc w:val="left"/>
      <w:pPr>
        <w:ind w:left="1680" w:hanging="420"/>
      </w:pPr>
      <w:rPr>
        <w:rFonts w:hint="default" w:ascii="Arial" w:hAnsi="Arial" w:eastAsia="微软雅黑"/>
        <w:b w:val="0"/>
        <w:i w:val="0"/>
        <w:color w:val="auto"/>
        <w:sz w:val="22"/>
      </w:rPr>
    </w:lvl>
    <w:lvl w:ilvl="4" w:tentative="0">
      <w:start w:val="1"/>
      <w:numFmt w:val="lowerLetter"/>
      <w:lvlText w:val="%5."/>
      <w:lvlJc w:val="left"/>
      <w:pPr>
        <w:ind w:left="2100" w:hanging="420"/>
      </w:pPr>
      <w:rPr>
        <w:rFonts w:hint="default" w:ascii="Arial" w:hAnsi="Arial" w:eastAsia="微软雅黑"/>
        <w:b w:val="0"/>
        <w:i w:val="0"/>
        <w:color w:val="auto"/>
        <w:sz w:val="22"/>
      </w:rPr>
    </w:lvl>
    <w:lvl w:ilvl="5" w:tentative="0">
      <w:start w:val="1"/>
      <w:numFmt w:val="lowerRoman"/>
      <w:lvlText w:val="%6."/>
      <w:lvlJc w:val="left"/>
      <w:pPr>
        <w:ind w:left="2520" w:hanging="420"/>
      </w:pPr>
      <w:rPr>
        <w:rFonts w:hint="default" w:ascii="Arial" w:hAnsi="Arial" w:eastAsia="微软雅黑"/>
        <w:b w:val="0"/>
        <w:i w:val="0"/>
        <w:color w:val="1C1C1C"/>
        <w:sz w:val="22"/>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4">
    <w:nsid w:val="6DE66961"/>
    <w:multiLevelType w:val="multilevel"/>
    <w:tmpl w:val="6DE6696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5">
    <w:nsid w:val="6ECB386D"/>
    <w:multiLevelType w:val="multilevel"/>
    <w:tmpl w:val="6ECB386D"/>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86">
    <w:nsid w:val="702F1979"/>
    <w:multiLevelType w:val="multilevel"/>
    <w:tmpl w:val="702F1979"/>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87">
    <w:nsid w:val="71E5283B"/>
    <w:multiLevelType w:val="multilevel"/>
    <w:tmpl w:val="71E5283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8">
    <w:nsid w:val="75185B3A"/>
    <w:multiLevelType w:val="multilevel"/>
    <w:tmpl w:val="75185B3A"/>
    <w:lvl w:ilvl="0" w:tentative="0">
      <w:start w:val="1"/>
      <w:numFmt w:val="decimal"/>
      <w:lvlText w:val="%1."/>
      <w:lvlJc w:val="left"/>
      <w:pPr>
        <w:ind w:left="800" w:hanging="36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89">
    <w:nsid w:val="755510CA"/>
    <w:multiLevelType w:val="multilevel"/>
    <w:tmpl w:val="755510CA"/>
    <w:lvl w:ilvl="0" w:tentative="0">
      <w:start w:val="1"/>
      <w:numFmt w:val="bullet"/>
      <w:lvlText w:val=""/>
      <w:lvlJc w:val="left"/>
      <w:pPr>
        <w:ind w:left="1280" w:hanging="420"/>
      </w:pPr>
      <w:rPr>
        <w:rFonts w:hint="default" w:ascii="Wingdings" w:hAnsi="Wingdings"/>
      </w:rPr>
    </w:lvl>
    <w:lvl w:ilvl="1" w:tentative="0">
      <w:start w:val="1"/>
      <w:numFmt w:val="bullet"/>
      <w:lvlText w:val=""/>
      <w:lvlJc w:val="left"/>
      <w:pPr>
        <w:ind w:left="1700" w:hanging="420"/>
      </w:pPr>
      <w:rPr>
        <w:rFonts w:hint="default" w:ascii="Wingdings" w:hAnsi="Wingdings"/>
      </w:rPr>
    </w:lvl>
    <w:lvl w:ilvl="2" w:tentative="0">
      <w:start w:val="1"/>
      <w:numFmt w:val="bullet"/>
      <w:lvlText w:val=""/>
      <w:lvlJc w:val="left"/>
      <w:pPr>
        <w:ind w:left="2120" w:hanging="420"/>
      </w:pPr>
      <w:rPr>
        <w:rFonts w:hint="default" w:ascii="Wingdings" w:hAnsi="Wingdings"/>
      </w:rPr>
    </w:lvl>
    <w:lvl w:ilvl="3" w:tentative="0">
      <w:start w:val="1"/>
      <w:numFmt w:val="bullet"/>
      <w:lvlText w:val=""/>
      <w:lvlJc w:val="left"/>
      <w:pPr>
        <w:ind w:left="2540" w:hanging="420"/>
      </w:pPr>
      <w:rPr>
        <w:rFonts w:hint="default" w:ascii="Wingdings" w:hAnsi="Wingdings"/>
      </w:rPr>
    </w:lvl>
    <w:lvl w:ilvl="4" w:tentative="0">
      <w:start w:val="1"/>
      <w:numFmt w:val="bullet"/>
      <w:lvlText w:val=""/>
      <w:lvlJc w:val="left"/>
      <w:pPr>
        <w:ind w:left="2960" w:hanging="420"/>
      </w:pPr>
      <w:rPr>
        <w:rFonts w:hint="default" w:ascii="Wingdings" w:hAnsi="Wingdings"/>
      </w:rPr>
    </w:lvl>
    <w:lvl w:ilvl="5" w:tentative="0">
      <w:start w:val="1"/>
      <w:numFmt w:val="bullet"/>
      <w:lvlText w:val=""/>
      <w:lvlJc w:val="left"/>
      <w:pPr>
        <w:ind w:left="3380" w:hanging="420"/>
      </w:pPr>
      <w:rPr>
        <w:rFonts w:hint="default" w:ascii="Wingdings" w:hAnsi="Wingdings"/>
      </w:rPr>
    </w:lvl>
    <w:lvl w:ilvl="6" w:tentative="0">
      <w:start w:val="1"/>
      <w:numFmt w:val="bullet"/>
      <w:lvlText w:val=""/>
      <w:lvlJc w:val="left"/>
      <w:pPr>
        <w:ind w:left="3800" w:hanging="420"/>
      </w:pPr>
      <w:rPr>
        <w:rFonts w:hint="default" w:ascii="Wingdings" w:hAnsi="Wingdings"/>
      </w:rPr>
    </w:lvl>
    <w:lvl w:ilvl="7" w:tentative="0">
      <w:start w:val="1"/>
      <w:numFmt w:val="bullet"/>
      <w:lvlText w:val=""/>
      <w:lvlJc w:val="left"/>
      <w:pPr>
        <w:ind w:left="4220" w:hanging="420"/>
      </w:pPr>
      <w:rPr>
        <w:rFonts w:hint="default" w:ascii="Wingdings" w:hAnsi="Wingdings"/>
      </w:rPr>
    </w:lvl>
    <w:lvl w:ilvl="8" w:tentative="0">
      <w:start w:val="1"/>
      <w:numFmt w:val="bullet"/>
      <w:lvlText w:val=""/>
      <w:lvlJc w:val="left"/>
      <w:pPr>
        <w:ind w:left="4640" w:hanging="420"/>
      </w:pPr>
      <w:rPr>
        <w:rFonts w:hint="default" w:ascii="Wingdings" w:hAnsi="Wingdings"/>
      </w:rPr>
    </w:lvl>
  </w:abstractNum>
  <w:abstractNum w:abstractNumId="90">
    <w:nsid w:val="77070C25"/>
    <w:multiLevelType w:val="multilevel"/>
    <w:tmpl w:val="77070C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b w:val="0"/>
        <w:i w:val="0"/>
        <w:color w:val="auto"/>
        <w:sz w:val="22"/>
      </w:rPr>
    </w:lvl>
    <w:lvl w:ilvl="3" w:tentative="0">
      <w:start w:val="1"/>
      <w:numFmt w:val="decimal"/>
      <w:lvlText w:val="%4."/>
      <w:lvlJc w:val="left"/>
      <w:pPr>
        <w:ind w:left="1680" w:hanging="420"/>
      </w:pPr>
      <w:rPr>
        <w:rFonts w:hint="default" w:ascii="Arial" w:hAnsi="Arial" w:eastAsia="微软雅黑"/>
        <w:b w:val="0"/>
        <w:i w:val="0"/>
        <w:color w:val="auto"/>
        <w:sz w:val="22"/>
      </w:rPr>
    </w:lvl>
    <w:lvl w:ilvl="4" w:tentative="0">
      <w:start w:val="1"/>
      <w:numFmt w:val="lowerLetter"/>
      <w:lvlText w:val="%5."/>
      <w:lvlJc w:val="left"/>
      <w:pPr>
        <w:ind w:left="2100" w:hanging="420"/>
      </w:pPr>
      <w:rPr>
        <w:rFonts w:hint="default" w:ascii="Arial" w:hAnsi="Arial" w:eastAsia="微软雅黑"/>
        <w:b w:val="0"/>
        <w:i w:val="0"/>
        <w:color w:val="auto"/>
        <w:sz w:val="22"/>
      </w:rPr>
    </w:lvl>
    <w:lvl w:ilvl="5" w:tentative="0">
      <w:start w:val="1"/>
      <w:numFmt w:val="lowerRoman"/>
      <w:lvlText w:val="%6."/>
      <w:lvlJc w:val="left"/>
      <w:pPr>
        <w:ind w:left="2520" w:hanging="420"/>
      </w:pPr>
      <w:rPr>
        <w:rFonts w:hint="default" w:ascii="Arial" w:hAnsi="Arial" w:eastAsia="微软雅黑"/>
        <w:b w:val="0"/>
        <w:i w:val="0"/>
        <w:color w:val="1C1C1C"/>
        <w:sz w:val="22"/>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1">
    <w:nsid w:val="78C31996"/>
    <w:multiLevelType w:val="multilevel"/>
    <w:tmpl w:val="78C31996"/>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92">
    <w:nsid w:val="7A5F5954"/>
    <w:multiLevelType w:val="multilevel"/>
    <w:tmpl w:val="7A5F5954"/>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93">
    <w:nsid w:val="7A91578D"/>
    <w:multiLevelType w:val="multilevel"/>
    <w:tmpl w:val="7A91578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4">
    <w:nsid w:val="7AEA43D0"/>
    <w:multiLevelType w:val="multilevel"/>
    <w:tmpl w:val="7AEA43D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5">
    <w:nsid w:val="7BEB498E"/>
    <w:multiLevelType w:val="multilevel"/>
    <w:tmpl w:val="7BEB498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6">
    <w:nsid w:val="7CC60291"/>
    <w:multiLevelType w:val="multilevel"/>
    <w:tmpl w:val="7CC60291"/>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97">
    <w:nsid w:val="7E6E2793"/>
    <w:multiLevelType w:val="multilevel"/>
    <w:tmpl w:val="7E6E2793"/>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98">
    <w:nsid w:val="7F2B72F6"/>
    <w:multiLevelType w:val="multilevel"/>
    <w:tmpl w:val="7F2B72F6"/>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num w:numId="1">
    <w:abstractNumId w:val="46"/>
  </w:num>
  <w:num w:numId="2">
    <w:abstractNumId w:val="61"/>
  </w:num>
  <w:num w:numId="3">
    <w:abstractNumId w:val="44"/>
  </w:num>
  <w:num w:numId="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8"/>
  </w:num>
  <w:num w:numId="6">
    <w:abstractNumId w:val="72"/>
  </w:num>
  <w:num w:numId="7">
    <w:abstractNumId w:val="47"/>
  </w:num>
  <w:num w:numId="8">
    <w:abstractNumId w:val="0"/>
  </w:num>
  <w:num w:numId="9">
    <w:abstractNumId w:val="26"/>
  </w:num>
  <w:num w:numId="10">
    <w:abstractNumId w:val="71"/>
  </w:num>
  <w:num w:numId="11">
    <w:abstractNumId w:val="74"/>
  </w:num>
  <w:num w:numId="12">
    <w:abstractNumId w:val="21"/>
  </w:num>
  <w:num w:numId="13">
    <w:abstractNumId w:val="31"/>
  </w:num>
  <w:num w:numId="14">
    <w:abstractNumId w:val="17"/>
  </w:num>
  <w:num w:numId="15">
    <w:abstractNumId w:val="25"/>
  </w:num>
  <w:num w:numId="16">
    <w:abstractNumId w:val="83"/>
  </w:num>
  <w:num w:numId="17">
    <w:abstractNumId w:val="58"/>
  </w:num>
  <w:num w:numId="18">
    <w:abstractNumId w:val="51"/>
  </w:num>
  <w:num w:numId="19">
    <w:abstractNumId w:val="89"/>
  </w:num>
  <w:num w:numId="20">
    <w:abstractNumId w:val="14"/>
  </w:num>
  <w:num w:numId="21">
    <w:abstractNumId w:val="85"/>
  </w:num>
  <w:num w:numId="22">
    <w:abstractNumId w:val="45"/>
  </w:num>
  <w:num w:numId="23">
    <w:abstractNumId w:val="15"/>
  </w:num>
  <w:num w:numId="24">
    <w:abstractNumId w:val="43"/>
  </w:num>
  <w:num w:numId="25">
    <w:abstractNumId w:val="97"/>
  </w:num>
  <w:num w:numId="26">
    <w:abstractNumId w:val="52"/>
  </w:num>
  <w:num w:numId="27">
    <w:abstractNumId w:val="63"/>
  </w:num>
  <w:num w:numId="28">
    <w:abstractNumId w:val="6"/>
  </w:num>
  <w:num w:numId="29">
    <w:abstractNumId w:val="40"/>
  </w:num>
  <w:num w:numId="30">
    <w:abstractNumId w:val="77"/>
  </w:num>
  <w:num w:numId="31">
    <w:abstractNumId w:val="65"/>
  </w:num>
  <w:num w:numId="32">
    <w:abstractNumId w:val="56"/>
  </w:num>
  <w:num w:numId="33">
    <w:abstractNumId w:val="9"/>
  </w:num>
  <w:num w:numId="34">
    <w:abstractNumId w:val="12"/>
  </w:num>
  <w:num w:numId="35">
    <w:abstractNumId w:val="36"/>
  </w:num>
  <w:num w:numId="36">
    <w:abstractNumId w:val="19"/>
  </w:num>
  <w:num w:numId="37">
    <w:abstractNumId w:val="76"/>
  </w:num>
  <w:num w:numId="38">
    <w:abstractNumId w:val="92"/>
  </w:num>
  <w:num w:numId="3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3"/>
  </w:num>
  <w:num w:numId="41">
    <w:abstractNumId w:val="28"/>
  </w:num>
  <w:num w:numId="42">
    <w:abstractNumId w:val="7"/>
  </w:num>
  <w:num w:numId="43">
    <w:abstractNumId w:val="86"/>
  </w:num>
  <w:num w:numId="44">
    <w:abstractNumId w:val="84"/>
  </w:num>
  <w:num w:numId="45">
    <w:abstractNumId w:val="70"/>
  </w:num>
  <w:num w:numId="46">
    <w:abstractNumId w:val="96"/>
  </w:num>
  <w:num w:numId="47">
    <w:abstractNumId w:val="27"/>
  </w:num>
  <w:num w:numId="48">
    <w:abstractNumId w:val="37"/>
  </w:num>
  <w:num w:numId="49">
    <w:abstractNumId w:val="87"/>
  </w:num>
  <w:num w:numId="50">
    <w:abstractNumId w:val="60"/>
  </w:num>
  <w:num w:numId="51">
    <w:abstractNumId w:val="82"/>
  </w:num>
  <w:num w:numId="52">
    <w:abstractNumId w:val="95"/>
  </w:num>
  <w:num w:numId="53">
    <w:abstractNumId w:val="30"/>
  </w:num>
  <w:num w:numId="54">
    <w:abstractNumId w:val="24"/>
  </w:num>
  <w:num w:numId="55">
    <w:abstractNumId w:val="39"/>
  </w:num>
  <w:num w:numId="56">
    <w:abstractNumId w:val="81"/>
  </w:num>
  <w:num w:numId="57">
    <w:abstractNumId w:val="20"/>
  </w:num>
  <w:num w:numId="58">
    <w:abstractNumId w:val="64"/>
  </w:num>
  <w:num w:numId="59">
    <w:abstractNumId w:val="94"/>
  </w:num>
  <w:num w:numId="60">
    <w:abstractNumId w:val="80"/>
  </w:num>
  <w:num w:numId="61">
    <w:abstractNumId w:val="32"/>
  </w:num>
  <w:num w:numId="62">
    <w:abstractNumId w:val="67"/>
  </w:num>
  <w:num w:numId="63">
    <w:abstractNumId w:val="13"/>
  </w:num>
  <w:num w:numId="64">
    <w:abstractNumId w:val="69"/>
  </w:num>
  <w:num w:numId="65">
    <w:abstractNumId w:val="98"/>
  </w:num>
  <w:num w:numId="66">
    <w:abstractNumId w:val="3"/>
  </w:num>
  <w:num w:numId="67">
    <w:abstractNumId w:val="50"/>
  </w:num>
  <w:num w:numId="68">
    <w:abstractNumId w:val="93"/>
  </w:num>
  <w:num w:numId="69">
    <w:abstractNumId w:val="18"/>
  </w:num>
  <w:num w:numId="70">
    <w:abstractNumId w:val="34"/>
  </w:num>
  <w:num w:numId="71">
    <w:abstractNumId w:val="79"/>
  </w:num>
  <w:num w:numId="72">
    <w:abstractNumId w:val="11"/>
  </w:num>
  <w:num w:numId="73">
    <w:abstractNumId w:val="78"/>
  </w:num>
  <w:num w:numId="74">
    <w:abstractNumId w:val="57"/>
  </w:num>
  <w:num w:numId="75">
    <w:abstractNumId w:val="41"/>
  </w:num>
  <w:num w:numId="76">
    <w:abstractNumId w:val="75"/>
  </w:num>
  <w:num w:numId="77">
    <w:abstractNumId w:val="35"/>
  </w:num>
  <w:num w:numId="78">
    <w:abstractNumId w:val="62"/>
  </w:num>
  <w:num w:numId="79">
    <w:abstractNumId w:val="49"/>
  </w:num>
  <w:num w:numId="80">
    <w:abstractNumId w:val="66"/>
  </w:num>
  <w:num w:numId="81">
    <w:abstractNumId w:val="8"/>
  </w:num>
  <w:num w:numId="82">
    <w:abstractNumId w:val="2"/>
  </w:num>
  <w:num w:numId="83">
    <w:abstractNumId w:val="88"/>
  </w:num>
  <w:num w:numId="84">
    <w:abstractNumId w:val="54"/>
  </w:num>
  <w:num w:numId="85">
    <w:abstractNumId w:val="4"/>
  </w:num>
  <w:num w:numId="86">
    <w:abstractNumId w:val="5"/>
  </w:num>
  <w:num w:numId="87">
    <w:abstractNumId w:val="22"/>
  </w:num>
  <w:num w:numId="88">
    <w:abstractNumId w:val="48"/>
  </w:num>
  <w:num w:numId="89">
    <w:abstractNumId w:val="91"/>
  </w:num>
  <w:num w:numId="9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90"/>
  </w:num>
  <w:num w:numId="92">
    <w:abstractNumId w:val="38"/>
  </w:num>
  <w:num w:numId="93">
    <w:abstractNumId w:val="73"/>
  </w:num>
  <w:num w:numId="94">
    <w:abstractNumId w:val="59"/>
  </w:num>
  <w:num w:numId="95">
    <w:abstractNumId w:val="23"/>
  </w:num>
  <w:num w:numId="96">
    <w:abstractNumId w:val="29"/>
  </w:num>
  <w:num w:numId="97">
    <w:abstractNumId w:val="55"/>
  </w:num>
  <w:num w:numId="98">
    <w:abstractNumId w:val="10"/>
  </w:num>
  <w:num w:numId="99">
    <w:abstractNumId w:val="16"/>
  </w:num>
  <w:num w:numId="100">
    <w:abstractNumId w:val="53"/>
  </w:num>
  <w:num w:numId="101">
    <w:abstractNumId w:val="1"/>
  </w:num>
  <w:num w:numId="102">
    <w:abstractNumId w:val="4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李勇-AS（Let）">
    <w15:presenceInfo w15:providerId="None" w15:userId="李勇-AS（Le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attachedTemplate r:id="rId1"/>
  <w:trackRevisions w:val="1"/>
  <w:documentProtection w:enforcement="0"/>
  <w:defaultTabStop w:val="420"/>
  <w:drawingGridHorizontalSpacing w:val="11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6A5B"/>
    <w:rsid w:val="000032B3"/>
    <w:rsid w:val="00003E39"/>
    <w:rsid w:val="000111F3"/>
    <w:rsid w:val="00016FCD"/>
    <w:rsid w:val="000208F8"/>
    <w:rsid w:val="00032B70"/>
    <w:rsid w:val="0003385F"/>
    <w:rsid w:val="00033B6A"/>
    <w:rsid w:val="00033EDC"/>
    <w:rsid w:val="00042A78"/>
    <w:rsid w:val="00044039"/>
    <w:rsid w:val="00044B8D"/>
    <w:rsid w:val="00053987"/>
    <w:rsid w:val="0005481A"/>
    <w:rsid w:val="00054E6F"/>
    <w:rsid w:val="00057542"/>
    <w:rsid w:val="0006407C"/>
    <w:rsid w:val="000746DD"/>
    <w:rsid w:val="00075657"/>
    <w:rsid w:val="00076470"/>
    <w:rsid w:val="00076A5B"/>
    <w:rsid w:val="000874D9"/>
    <w:rsid w:val="00094212"/>
    <w:rsid w:val="000970EE"/>
    <w:rsid w:val="000A4444"/>
    <w:rsid w:val="000A507D"/>
    <w:rsid w:val="000B09DA"/>
    <w:rsid w:val="000B22B0"/>
    <w:rsid w:val="000B42F0"/>
    <w:rsid w:val="000B7463"/>
    <w:rsid w:val="000C4569"/>
    <w:rsid w:val="000C7733"/>
    <w:rsid w:val="000D183D"/>
    <w:rsid w:val="000D20FC"/>
    <w:rsid w:val="000D5FFA"/>
    <w:rsid w:val="000D71DD"/>
    <w:rsid w:val="000F0F6E"/>
    <w:rsid w:val="000F2145"/>
    <w:rsid w:val="0010432B"/>
    <w:rsid w:val="001061E5"/>
    <w:rsid w:val="00107EFE"/>
    <w:rsid w:val="00110BEB"/>
    <w:rsid w:val="001146DD"/>
    <w:rsid w:val="00116117"/>
    <w:rsid w:val="001208DB"/>
    <w:rsid w:val="00122D1D"/>
    <w:rsid w:val="0012492F"/>
    <w:rsid w:val="00130B0B"/>
    <w:rsid w:val="0013198C"/>
    <w:rsid w:val="00133A34"/>
    <w:rsid w:val="001354B9"/>
    <w:rsid w:val="00135611"/>
    <w:rsid w:val="00136633"/>
    <w:rsid w:val="001369C0"/>
    <w:rsid w:val="00142F50"/>
    <w:rsid w:val="00155E84"/>
    <w:rsid w:val="00157159"/>
    <w:rsid w:val="001617A6"/>
    <w:rsid w:val="001631B8"/>
    <w:rsid w:val="00166490"/>
    <w:rsid w:val="00171BAC"/>
    <w:rsid w:val="00175129"/>
    <w:rsid w:val="00176DDF"/>
    <w:rsid w:val="00181CA8"/>
    <w:rsid w:val="00194DF3"/>
    <w:rsid w:val="0019747C"/>
    <w:rsid w:val="001A2174"/>
    <w:rsid w:val="001A3F83"/>
    <w:rsid w:val="001A54BE"/>
    <w:rsid w:val="001A5960"/>
    <w:rsid w:val="001A6161"/>
    <w:rsid w:val="001B680C"/>
    <w:rsid w:val="001C00B5"/>
    <w:rsid w:val="001C6394"/>
    <w:rsid w:val="001C72B5"/>
    <w:rsid w:val="001D1D65"/>
    <w:rsid w:val="001D24D8"/>
    <w:rsid w:val="001D2FA9"/>
    <w:rsid w:val="001D3CA4"/>
    <w:rsid w:val="001F07BE"/>
    <w:rsid w:val="001F6181"/>
    <w:rsid w:val="002000C1"/>
    <w:rsid w:val="00201E41"/>
    <w:rsid w:val="00203F74"/>
    <w:rsid w:val="00204ED1"/>
    <w:rsid w:val="0021105B"/>
    <w:rsid w:val="0021464A"/>
    <w:rsid w:val="0022027E"/>
    <w:rsid w:val="00221E31"/>
    <w:rsid w:val="00222002"/>
    <w:rsid w:val="00222281"/>
    <w:rsid w:val="00224AAD"/>
    <w:rsid w:val="00225F1D"/>
    <w:rsid w:val="00226F39"/>
    <w:rsid w:val="00227EEE"/>
    <w:rsid w:val="00231292"/>
    <w:rsid w:val="00240420"/>
    <w:rsid w:val="002415BC"/>
    <w:rsid w:val="00242D21"/>
    <w:rsid w:val="00261935"/>
    <w:rsid w:val="00266E54"/>
    <w:rsid w:val="00267B51"/>
    <w:rsid w:val="00275385"/>
    <w:rsid w:val="00286708"/>
    <w:rsid w:val="002966CE"/>
    <w:rsid w:val="002A0361"/>
    <w:rsid w:val="002A0947"/>
    <w:rsid w:val="002B47FE"/>
    <w:rsid w:val="002B5E3D"/>
    <w:rsid w:val="002C33EB"/>
    <w:rsid w:val="002C59C5"/>
    <w:rsid w:val="002D436F"/>
    <w:rsid w:val="002E0600"/>
    <w:rsid w:val="002E54E8"/>
    <w:rsid w:val="002E55F3"/>
    <w:rsid w:val="002E77F8"/>
    <w:rsid w:val="002F6462"/>
    <w:rsid w:val="00300B00"/>
    <w:rsid w:val="00301094"/>
    <w:rsid w:val="0030210C"/>
    <w:rsid w:val="00313750"/>
    <w:rsid w:val="00316E14"/>
    <w:rsid w:val="00321177"/>
    <w:rsid w:val="00323F99"/>
    <w:rsid w:val="003240A7"/>
    <w:rsid w:val="003307B8"/>
    <w:rsid w:val="00331E01"/>
    <w:rsid w:val="0033417A"/>
    <w:rsid w:val="00344CAC"/>
    <w:rsid w:val="003452DC"/>
    <w:rsid w:val="003539B1"/>
    <w:rsid w:val="0035434B"/>
    <w:rsid w:val="00380A26"/>
    <w:rsid w:val="00380B26"/>
    <w:rsid w:val="00391812"/>
    <w:rsid w:val="003B0652"/>
    <w:rsid w:val="003B23C2"/>
    <w:rsid w:val="003B2472"/>
    <w:rsid w:val="003B66FE"/>
    <w:rsid w:val="003D30B8"/>
    <w:rsid w:val="003D7D18"/>
    <w:rsid w:val="003F4E65"/>
    <w:rsid w:val="00406226"/>
    <w:rsid w:val="00406646"/>
    <w:rsid w:val="00407135"/>
    <w:rsid w:val="00416DBA"/>
    <w:rsid w:val="00431B61"/>
    <w:rsid w:val="0043441E"/>
    <w:rsid w:val="004510E5"/>
    <w:rsid w:val="00456BA7"/>
    <w:rsid w:val="00457C13"/>
    <w:rsid w:val="0046184A"/>
    <w:rsid w:val="00465399"/>
    <w:rsid w:val="0047019B"/>
    <w:rsid w:val="00473119"/>
    <w:rsid w:val="0047737C"/>
    <w:rsid w:val="00477A0E"/>
    <w:rsid w:val="00492690"/>
    <w:rsid w:val="00494C37"/>
    <w:rsid w:val="00497C4A"/>
    <w:rsid w:val="004A16B2"/>
    <w:rsid w:val="004B2319"/>
    <w:rsid w:val="004C4080"/>
    <w:rsid w:val="004C5F56"/>
    <w:rsid w:val="004E3E83"/>
    <w:rsid w:val="004F4E94"/>
    <w:rsid w:val="00505025"/>
    <w:rsid w:val="005105FB"/>
    <w:rsid w:val="00513317"/>
    <w:rsid w:val="00521316"/>
    <w:rsid w:val="00524AC6"/>
    <w:rsid w:val="00525E5E"/>
    <w:rsid w:val="00533E6F"/>
    <w:rsid w:val="00540344"/>
    <w:rsid w:val="00545A5D"/>
    <w:rsid w:val="00564EE4"/>
    <w:rsid w:val="00571539"/>
    <w:rsid w:val="005814D7"/>
    <w:rsid w:val="00583FFD"/>
    <w:rsid w:val="00585EE0"/>
    <w:rsid w:val="00586B4D"/>
    <w:rsid w:val="00591C0E"/>
    <w:rsid w:val="00595AE8"/>
    <w:rsid w:val="005A1023"/>
    <w:rsid w:val="005B0725"/>
    <w:rsid w:val="005B5F76"/>
    <w:rsid w:val="005B6EC5"/>
    <w:rsid w:val="005C6F46"/>
    <w:rsid w:val="005D6837"/>
    <w:rsid w:val="005F7EBB"/>
    <w:rsid w:val="00603ACA"/>
    <w:rsid w:val="00636575"/>
    <w:rsid w:val="00642B76"/>
    <w:rsid w:val="006450F4"/>
    <w:rsid w:val="0065005A"/>
    <w:rsid w:val="00656595"/>
    <w:rsid w:val="006568CC"/>
    <w:rsid w:val="00662479"/>
    <w:rsid w:val="006708D0"/>
    <w:rsid w:val="00690D3E"/>
    <w:rsid w:val="00692A9E"/>
    <w:rsid w:val="006943A9"/>
    <w:rsid w:val="006A3679"/>
    <w:rsid w:val="006A6AB9"/>
    <w:rsid w:val="006A6AEF"/>
    <w:rsid w:val="006B1254"/>
    <w:rsid w:val="006B1D18"/>
    <w:rsid w:val="006B70FD"/>
    <w:rsid w:val="006C1E6F"/>
    <w:rsid w:val="006C6ABD"/>
    <w:rsid w:val="006C6CEE"/>
    <w:rsid w:val="006C724E"/>
    <w:rsid w:val="006D1868"/>
    <w:rsid w:val="006D6B35"/>
    <w:rsid w:val="006D6F9D"/>
    <w:rsid w:val="006E7C2D"/>
    <w:rsid w:val="006F30CB"/>
    <w:rsid w:val="006F7771"/>
    <w:rsid w:val="0070578F"/>
    <w:rsid w:val="007135FB"/>
    <w:rsid w:val="00715148"/>
    <w:rsid w:val="0071642E"/>
    <w:rsid w:val="00717332"/>
    <w:rsid w:val="00720C15"/>
    <w:rsid w:val="00723667"/>
    <w:rsid w:val="00726E63"/>
    <w:rsid w:val="0074167C"/>
    <w:rsid w:val="00743BE3"/>
    <w:rsid w:val="00751AC6"/>
    <w:rsid w:val="007552B2"/>
    <w:rsid w:val="007570CF"/>
    <w:rsid w:val="007611D4"/>
    <w:rsid w:val="0076137F"/>
    <w:rsid w:val="00762705"/>
    <w:rsid w:val="00767A48"/>
    <w:rsid w:val="00771343"/>
    <w:rsid w:val="00772456"/>
    <w:rsid w:val="00777BA4"/>
    <w:rsid w:val="00782147"/>
    <w:rsid w:val="00786A0D"/>
    <w:rsid w:val="007926BD"/>
    <w:rsid w:val="0079637E"/>
    <w:rsid w:val="00797AD1"/>
    <w:rsid w:val="007A0B86"/>
    <w:rsid w:val="007A23B9"/>
    <w:rsid w:val="007A285D"/>
    <w:rsid w:val="007A32D7"/>
    <w:rsid w:val="007B5939"/>
    <w:rsid w:val="007C296D"/>
    <w:rsid w:val="007C3A81"/>
    <w:rsid w:val="007E0FF8"/>
    <w:rsid w:val="007E37D9"/>
    <w:rsid w:val="007E712C"/>
    <w:rsid w:val="007F0125"/>
    <w:rsid w:val="00805B89"/>
    <w:rsid w:val="0082476E"/>
    <w:rsid w:val="0083276B"/>
    <w:rsid w:val="00834A38"/>
    <w:rsid w:val="00843DB9"/>
    <w:rsid w:val="00847E7A"/>
    <w:rsid w:val="008515E0"/>
    <w:rsid w:val="00853348"/>
    <w:rsid w:val="00861EA8"/>
    <w:rsid w:val="00862A2D"/>
    <w:rsid w:val="0086498A"/>
    <w:rsid w:val="00871A3F"/>
    <w:rsid w:val="008722BA"/>
    <w:rsid w:val="0087329D"/>
    <w:rsid w:val="00876440"/>
    <w:rsid w:val="00883603"/>
    <w:rsid w:val="00883BC3"/>
    <w:rsid w:val="00890467"/>
    <w:rsid w:val="00890A10"/>
    <w:rsid w:val="00890ED2"/>
    <w:rsid w:val="0089170C"/>
    <w:rsid w:val="00894A64"/>
    <w:rsid w:val="008A26C7"/>
    <w:rsid w:val="008B0401"/>
    <w:rsid w:val="008B0CC0"/>
    <w:rsid w:val="008B651C"/>
    <w:rsid w:val="008C088F"/>
    <w:rsid w:val="008E3925"/>
    <w:rsid w:val="00913B83"/>
    <w:rsid w:val="009142FA"/>
    <w:rsid w:val="00917A36"/>
    <w:rsid w:val="009203F6"/>
    <w:rsid w:val="009304DF"/>
    <w:rsid w:val="009319A5"/>
    <w:rsid w:val="00934233"/>
    <w:rsid w:val="00945E35"/>
    <w:rsid w:val="009510D2"/>
    <w:rsid w:val="009521F8"/>
    <w:rsid w:val="00962043"/>
    <w:rsid w:val="009632CE"/>
    <w:rsid w:val="00965119"/>
    <w:rsid w:val="00972877"/>
    <w:rsid w:val="009763C0"/>
    <w:rsid w:val="0098292E"/>
    <w:rsid w:val="0098309B"/>
    <w:rsid w:val="009B1E10"/>
    <w:rsid w:val="009C28B2"/>
    <w:rsid w:val="009D26A6"/>
    <w:rsid w:val="009D6B0C"/>
    <w:rsid w:val="009D6B4E"/>
    <w:rsid w:val="009E1D8C"/>
    <w:rsid w:val="009E6260"/>
    <w:rsid w:val="009F0461"/>
    <w:rsid w:val="009F1D38"/>
    <w:rsid w:val="00A23141"/>
    <w:rsid w:val="00A31F19"/>
    <w:rsid w:val="00A32BAC"/>
    <w:rsid w:val="00A61372"/>
    <w:rsid w:val="00A7012C"/>
    <w:rsid w:val="00A704D0"/>
    <w:rsid w:val="00A746E7"/>
    <w:rsid w:val="00A75CF3"/>
    <w:rsid w:val="00A77702"/>
    <w:rsid w:val="00A80C92"/>
    <w:rsid w:val="00A81AE5"/>
    <w:rsid w:val="00A95B54"/>
    <w:rsid w:val="00AA1A08"/>
    <w:rsid w:val="00AA1C66"/>
    <w:rsid w:val="00AA48E4"/>
    <w:rsid w:val="00AB080F"/>
    <w:rsid w:val="00AB21AD"/>
    <w:rsid w:val="00AB37B0"/>
    <w:rsid w:val="00AC5E91"/>
    <w:rsid w:val="00AC7705"/>
    <w:rsid w:val="00AD00A3"/>
    <w:rsid w:val="00AD0206"/>
    <w:rsid w:val="00AD0EFB"/>
    <w:rsid w:val="00AD1FEC"/>
    <w:rsid w:val="00AD300E"/>
    <w:rsid w:val="00AD367D"/>
    <w:rsid w:val="00AE0BC7"/>
    <w:rsid w:val="00AE149F"/>
    <w:rsid w:val="00AE5FA3"/>
    <w:rsid w:val="00AE7A05"/>
    <w:rsid w:val="00AE7CCA"/>
    <w:rsid w:val="00AF1F62"/>
    <w:rsid w:val="00AF20E5"/>
    <w:rsid w:val="00AF2CCD"/>
    <w:rsid w:val="00AF58B8"/>
    <w:rsid w:val="00B0273D"/>
    <w:rsid w:val="00B02D09"/>
    <w:rsid w:val="00B11BD8"/>
    <w:rsid w:val="00B1247B"/>
    <w:rsid w:val="00B149A4"/>
    <w:rsid w:val="00B21A07"/>
    <w:rsid w:val="00B264DE"/>
    <w:rsid w:val="00B277B1"/>
    <w:rsid w:val="00B27B49"/>
    <w:rsid w:val="00B46C62"/>
    <w:rsid w:val="00B6765F"/>
    <w:rsid w:val="00B73462"/>
    <w:rsid w:val="00B82453"/>
    <w:rsid w:val="00B95F02"/>
    <w:rsid w:val="00B9680D"/>
    <w:rsid w:val="00BA3606"/>
    <w:rsid w:val="00BB6AD8"/>
    <w:rsid w:val="00BC0554"/>
    <w:rsid w:val="00BF0D98"/>
    <w:rsid w:val="00BF5C3E"/>
    <w:rsid w:val="00C00FC7"/>
    <w:rsid w:val="00C1527C"/>
    <w:rsid w:val="00C22576"/>
    <w:rsid w:val="00C33457"/>
    <w:rsid w:val="00C4488A"/>
    <w:rsid w:val="00C47242"/>
    <w:rsid w:val="00C52595"/>
    <w:rsid w:val="00C61C5F"/>
    <w:rsid w:val="00C62E54"/>
    <w:rsid w:val="00C71E27"/>
    <w:rsid w:val="00C87018"/>
    <w:rsid w:val="00C90B0C"/>
    <w:rsid w:val="00C94E40"/>
    <w:rsid w:val="00CA24A2"/>
    <w:rsid w:val="00CB592A"/>
    <w:rsid w:val="00CC0532"/>
    <w:rsid w:val="00CD189B"/>
    <w:rsid w:val="00CE5306"/>
    <w:rsid w:val="00CE6816"/>
    <w:rsid w:val="00CE71C4"/>
    <w:rsid w:val="00CF7608"/>
    <w:rsid w:val="00D12FF2"/>
    <w:rsid w:val="00D15946"/>
    <w:rsid w:val="00D16B15"/>
    <w:rsid w:val="00D2778F"/>
    <w:rsid w:val="00D31AA4"/>
    <w:rsid w:val="00D37828"/>
    <w:rsid w:val="00D40B6F"/>
    <w:rsid w:val="00D416AA"/>
    <w:rsid w:val="00D459A6"/>
    <w:rsid w:val="00D71CD8"/>
    <w:rsid w:val="00D74A26"/>
    <w:rsid w:val="00D76B0F"/>
    <w:rsid w:val="00D87E14"/>
    <w:rsid w:val="00DA109C"/>
    <w:rsid w:val="00DB28B0"/>
    <w:rsid w:val="00DB4C73"/>
    <w:rsid w:val="00DB5A19"/>
    <w:rsid w:val="00DC5633"/>
    <w:rsid w:val="00DE1426"/>
    <w:rsid w:val="00DE1F35"/>
    <w:rsid w:val="00DE6267"/>
    <w:rsid w:val="00DF426A"/>
    <w:rsid w:val="00DF6995"/>
    <w:rsid w:val="00E1721B"/>
    <w:rsid w:val="00E2277A"/>
    <w:rsid w:val="00E243C3"/>
    <w:rsid w:val="00E314C0"/>
    <w:rsid w:val="00E360DF"/>
    <w:rsid w:val="00E3689B"/>
    <w:rsid w:val="00E417C0"/>
    <w:rsid w:val="00E50523"/>
    <w:rsid w:val="00E6323A"/>
    <w:rsid w:val="00E71BE3"/>
    <w:rsid w:val="00E75C80"/>
    <w:rsid w:val="00E80B86"/>
    <w:rsid w:val="00E8356C"/>
    <w:rsid w:val="00E91880"/>
    <w:rsid w:val="00E93B36"/>
    <w:rsid w:val="00E95149"/>
    <w:rsid w:val="00EB2315"/>
    <w:rsid w:val="00EB46A1"/>
    <w:rsid w:val="00EB67F0"/>
    <w:rsid w:val="00ED311B"/>
    <w:rsid w:val="00ED41C0"/>
    <w:rsid w:val="00EE1EDC"/>
    <w:rsid w:val="00EE35B6"/>
    <w:rsid w:val="00EF66F4"/>
    <w:rsid w:val="00F01BD8"/>
    <w:rsid w:val="00F04BF2"/>
    <w:rsid w:val="00F240BF"/>
    <w:rsid w:val="00F3109E"/>
    <w:rsid w:val="00F31A2F"/>
    <w:rsid w:val="00F408F0"/>
    <w:rsid w:val="00F44447"/>
    <w:rsid w:val="00F445D0"/>
    <w:rsid w:val="00F45133"/>
    <w:rsid w:val="00F47AB9"/>
    <w:rsid w:val="00F57225"/>
    <w:rsid w:val="00F6051D"/>
    <w:rsid w:val="00F63302"/>
    <w:rsid w:val="00F64127"/>
    <w:rsid w:val="00F65670"/>
    <w:rsid w:val="00F710E7"/>
    <w:rsid w:val="00F72929"/>
    <w:rsid w:val="00F72EAB"/>
    <w:rsid w:val="00F75A32"/>
    <w:rsid w:val="00F77170"/>
    <w:rsid w:val="00F7722D"/>
    <w:rsid w:val="00F80E25"/>
    <w:rsid w:val="00F941A8"/>
    <w:rsid w:val="00FA04B6"/>
    <w:rsid w:val="00FA6FB8"/>
    <w:rsid w:val="00FD5EB4"/>
    <w:rsid w:val="00FE1D7B"/>
    <w:rsid w:val="00FE21CB"/>
    <w:rsid w:val="00FF0989"/>
    <w:rsid w:val="2D3D4858"/>
    <w:rsid w:val="4F3B4C4F"/>
    <w:rsid w:val="79FF0C54"/>
    <w:rsid w:val="7F6B3371"/>
    <w:rsid w:val="BDEF330A"/>
    <w:rsid w:val="D6F7164F"/>
    <w:rsid w:val="DF13A4D1"/>
    <w:rsid w:val="E74FA33E"/>
    <w:rsid w:val="EEB7B323"/>
    <w:rsid w:val="F5ABAE04"/>
    <w:rsid w:val="FF7DB7C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3" w:semiHidden="0" w:name="Normal"/>
    <w:lsdException w:qFormat="1" w:unhideWhenUsed="0" w:uiPriority="9" w:name="heading 1"/>
    <w:lsdException w:qFormat="1" w:unhideWhenUsed="0" w:uiPriority="1"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3"/>
    <w:pPr>
      <w:widowControl w:val="0"/>
      <w:spacing w:after="50" w:afterLines="50" w:line="400" w:lineRule="exact"/>
      <w:ind w:firstLine="200" w:firstLineChars="200"/>
    </w:pPr>
    <w:rPr>
      <w:rFonts w:ascii="Arial" w:hAnsi="Arial" w:eastAsia="微软雅黑" w:cstheme="minorBidi"/>
      <w:color w:val="1C1C1C"/>
      <w:kern w:val="2"/>
      <w:sz w:val="22"/>
      <w:szCs w:val="21"/>
      <w:lang w:val="en-US" w:eastAsia="zh-CN" w:bidi="ar-SA"/>
    </w:rPr>
  </w:style>
  <w:style w:type="paragraph" w:styleId="2">
    <w:name w:val="heading 1"/>
    <w:basedOn w:val="1"/>
    <w:next w:val="1"/>
    <w:link w:val="23"/>
    <w:semiHidden/>
    <w:qFormat/>
    <w:uiPriority w:val="9"/>
    <w:pPr>
      <w:keepNext/>
      <w:keepLines/>
      <w:spacing w:before="100" w:beforeAutospacing="1" w:after="100" w:afterAutospacing="1" w:line="578" w:lineRule="auto"/>
      <w:outlineLvl w:val="0"/>
    </w:pPr>
    <w:rPr>
      <w:bCs/>
      <w:color w:val="44546A" w:themeColor="text2"/>
      <w:kern w:val="44"/>
      <w:sz w:val="96"/>
      <w:szCs w:val="44"/>
      <w14:textFill>
        <w14:solidFill>
          <w14:schemeClr w14:val="tx2"/>
        </w14:solidFill>
      </w14:textFill>
    </w:rPr>
  </w:style>
  <w:style w:type="paragraph" w:styleId="3">
    <w:name w:val="heading 2"/>
    <w:basedOn w:val="1"/>
    <w:next w:val="1"/>
    <w:link w:val="30"/>
    <w:qFormat/>
    <w:uiPriority w:val="1"/>
    <w:pPr>
      <w:keepNext/>
      <w:keepLines/>
      <w:numPr>
        <w:ilvl w:val="1"/>
        <w:numId w:val="1"/>
      </w:numPr>
      <w:shd w:val="clear" w:color="auto" w:fill="E6E9EF"/>
      <w:spacing w:before="260" w:line="240" w:lineRule="auto"/>
      <w:ind w:firstLineChars="0"/>
      <w:outlineLvl w:val="1"/>
    </w:pPr>
    <w:rPr>
      <w:rFonts w:cstheme="majorBidi"/>
      <w:b/>
      <w:bCs/>
      <w:sz w:val="32"/>
      <w:szCs w:val="32"/>
    </w:rPr>
  </w:style>
  <w:style w:type="paragraph" w:styleId="4">
    <w:name w:val="heading 3"/>
    <w:basedOn w:val="1"/>
    <w:next w:val="1"/>
    <w:link w:val="32"/>
    <w:unhideWhenUsed/>
    <w:qFormat/>
    <w:uiPriority w:val="9"/>
    <w:pPr>
      <w:keepNext/>
      <w:keepLines/>
      <w:spacing w:before="260" w:after="260" w:line="416" w:lineRule="atLeast"/>
      <w:outlineLvl w:val="2"/>
    </w:pPr>
    <w:rPr>
      <w:b/>
      <w:bCs/>
      <w:sz w:val="32"/>
      <w:szCs w:val="32"/>
    </w:rPr>
  </w:style>
  <w:style w:type="paragraph" w:styleId="5">
    <w:name w:val="heading 4"/>
    <w:basedOn w:val="1"/>
    <w:next w:val="1"/>
    <w:link w:val="34"/>
    <w:unhideWhenUsed/>
    <w:qFormat/>
    <w:uiPriority w:val="9"/>
    <w:pPr>
      <w:keepNext/>
      <w:keepLines/>
      <w:spacing w:before="280" w:after="290" w:line="376" w:lineRule="atLeast"/>
      <w:outlineLvl w:val="3"/>
    </w:pPr>
    <w:rPr>
      <w:rFonts w:asciiTheme="majorHAnsi" w:hAnsiTheme="majorHAnsi" w:eastAsiaTheme="majorEastAsia" w:cstheme="majorBidi"/>
      <w:b/>
      <w:bCs/>
      <w:sz w:val="28"/>
      <w:szCs w:val="28"/>
    </w:rPr>
  </w:style>
  <w:style w:type="paragraph" w:styleId="6">
    <w:name w:val="heading 5"/>
    <w:basedOn w:val="1"/>
    <w:next w:val="1"/>
    <w:link w:val="36"/>
    <w:unhideWhenUsed/>
    <w:qFormat/>
    <w:uiPriority w:val="9"/>
    <w:pPr>
      <w:keepNext/>
      <w:keepLines/>
      <w:spacing w:before="280" w:after="290" w:line="376" w:lineRule="atLeast"/>
      <w:outlineLvl w:val="4"/>
    </w:pPr>
    <w:rPr>
      <w:b/>
      <w:bCs/>
      <w:sz w:val="28"/>
      <w:szCs w:val="28"/>
    </w:rPr>
  </w:style>
  <w:style w:type="character" w:default="1" w:styleId="19">
    <w:name w:val="Default Paragraph Font"/>
    <w:unhideWhenUsed/>
    <w:qFormat/>
    <w:uiPriority w:val="1"/>
  </w:style>
  <w:style w:type="table" w:default="1" w:styleId="17">
    <w:name w:val="Normal Table"/>
    <w:unhideWhenUsed/>
    <w:qFormat/>
    <w:uiPriority w:val="99"/>
    <w:tblPr>
      <w:tblCellMar>
        <w:top w:w="0" w:type="dxa"/>
        <w:left w:w="108" w:type="dxa"/>
        <w:bottom w:w="0" w:type="dxa"/>
        <w:right w:w="108" w:type="dxa"/>
      </w:tblCellMar>
    </w:tblPr>
  </w:style>
  <w:style w:type="paragraph" w:styleId="7">
    <w:name w:val="toc 5"/>
    <w:basedOn w:val="1"/>
    <w:next w:val="1"/>
    <w:unhideWhenUsed/>
    <w:qFormat/>
    <w:uiPriority w:val="39"/>
    <w:pPr>
      <w:spacing w:line="440" w:lineRule="exact"/>
      <w:ind w:left="500" w:leftChars="500" w:firstLine="0" w:firstLineChars="0"/>
    </w:pPr>
  </w:style>
  <w:style w:type="paragraph" w:styleId="8">
    <w:name w:val="toc 3"/>
    <w:basedOn w:val="1"/>
    <w:next w:val="1"/>
    <w:unhideWhenUsed/>
    <w:qFormat/>
    <w:uiPriority w:val="39"/>
    <w:pPr>
      <w:spacing w:line="440" w:lineRule="exact"/>
      <w:ind w:left="300" w:leftChars="300" w:firstLine="0" w:firstLineChars="0"/>
    </w:pPr>
  </w:style>
  <w:style w:type="paragraph" w:styleId="9">
    <w:name w:val="Balloon Text"/>
    <w:basedOn w:val="1"/>
    <w:link w:val="55"/>
    <w:unhideWhenUsed/>
    <w:qFormat/>
    <w:uiPriority w:val="99"/>
    <w:pPr>
      <w:spacing w:after="0" w:line="240" w:lineRule="auto"/>
    </w:pPr>
    <w:rPr>
      <w:sz w:val="18"/>
      <w:szCs w:val="18"/>
    </w:rPr>
  </w:style>
  <w:style w:type="paragraph" w:styleId="10">
    <w:name w:val="footer"/>
    <w:basedOn w:val="1"/>
    <w:link w:val="22"/>
    <w:unhideWhenUsed/>
    <w:qFormat/>
    <w:uiPriority w:val="99"/>
    <w:pPr>
      <w:tabs>
        <w:tab w:val="center" w:pos="4153"/>
        <w:tab w:val="right" w:pos="8306"/>
      </w:tabs>
      <w:snapToGrid w:val="0"/>
      <w:spacing w:line="440" w:lineRule="exact"/>
    </w:pPr>
    <w:rPr>
      <w:sz w:val="18"/>
      <w:szCs w:val="18"/>
    </w:rPr>
  </w:style>
  <w:style w:type="paragraph" w:styleId="11">
    <w:name w:val="header"/>
    <w:basedOn w:val="1"/>
    <w:link w:val="21"/>
    <w:unhideWhenUsed/>
    <w:qFormat/>
    <w:uiPriority w:val="99"/>
    <w:pPr>
      <w:pBdr>
        <w:bottom w:val="single" w:color="auto" w:sz="6" w:space="1"/>
      </w:pBdr>
      <w:tabs>
        <w:tab w:val="center" w:pos="4153"/>
        <w:tab w:val="right" w:pos="8306"/>
      </w:tabs>
      <w:snapToGrid w:val="0"/>
      <w:spacing w:line="440" w:lineRule="exact"/>
      <w:jc w:val="center"/>
    </w:pPr>
    <w:rPr>
      <w:sz w:val="18"/>
      <w:szCs w:val="18"/>
    </w:rPr>
  </w:style>
  <w:style w:type="paragraph" w:styleId="12">
    <w:name w:val="toc 1"/>
    <w:basedOn w:val="1"/>
    <w:next w:val="1"/>
    <w:unhideWhenUsed/>
    <w:qFormat/>
    <w:uiPriority w:val="39"/>
    <w:pPr>
      <w:tabs>
        <w:tab w:val="right" w:leader="dot" w:pos="9736"/>
      </w:tabs>
      <w:spacing w:after="156" w:line="440" w:lineRule="exact"/>
      <w:ind w:left="220" w:leftChars="100" w:firstLine="0" w:firstLineChars="0"/>
    </w:pPr>
    <w:rPr>
      <w:b/>
    </w:rPr>
  </w:style>
  <w:style w:type="paragraph" w:styleId="13">
    <w:name w:val="toc 4"/>
    <w:basedOn w:val="1"/>
    <w:next w:val="1"/>
    <w:unhideWhenUsed/>
    <w:qFormat/>
    <w:uiPriority w:val="39"/>
    <w:pPr>
      <w:spacing w:line="440" w:lineRule="exact"/>
      <w:ind w:left="400" w:leftChars="400" w:firstLine="0" w:firstLineChars="0"/>
    </w:pPr>
  </w:style>
  <w:style w:type="paragraph" w:styleId="14">
    <w:name w:val="toc 2"/>
    <w:basedOn w:val="1"/>
    <w:next w:val="1"/>
    <w:unhideWhenUsed/>
    <w:qFormat/>
    <w:uiPriority w:val="39"/>
    <w:pPr>
      <w:spacing w:line="440" w:lineRule="exact"/>
      <w:ind w:left="200" w:leftChars="200" w:firstLine="0" w:firstLineChars="0"/>
    </w:pPr>
  </w:style>
  <w:style w:type="paragraph" w:styleId="15">
    <w:name w:val="Normal (Web)"/>
    <w:basedOn w:val="1"/>
    <w:unhideWhenUsed/>
    <w:qFormat/>
    <w:uiPriority w:val="99"/>
    <w:pPr>
      <w:widowControl/>
      <w:spacing w:before="100" w:beforeAutospacing="1" w:after="100" w:afterLines="0" w:afterAutospacing="1" w:line="240" w:lineRule="auto"/>
      <w:ind w:firstLine="0" w:firstLineChars="0"/>
    </w:pPr>
    <w:rPr>
      <w:rFonts w:ascii="宋体" w:hAnsi="宋体" w:eastAsia="宋体" w:cs="宋体"/>
      <w:color w:val="auto"/>
      <w:kern w:val="0"/>
      <w:sz w:val="24"/>
      <w:szCs w:val="24"/>
    </w:rPr>
  </w:style>
  <w:style w:type="paragraph" w:styleId="16">
    <w:name w:val="Title"/>
    <w:basedOn w:val="1"/>
    <w:next w:val="1"/>
    <w:link w:val="37"/>
    <w:qFormat/>
    <w:uiPriority w:val="0"/>
    <w:pPr>
      <w:pageBreakBefore/>
      <w:spacing w:before="240" w:line="240" w:lineRule="auto"/>
      <w:ind w:firstLine="0" w:firstLineChars="0"/>
      <w:jc w:val="center"/>
      <w:outlineLvl w:val="0"/>
    </w:pPr>
    <w:rPr>
      <w:rFonts w:cstheme="majorBidi"/>
      <w:bCs/>
      <w:sz w:val="52"/>
      <w:szCs w:val="32"/>
    </w:rPr>
  </w:style>
  <w:style w:type="table" w:styleId="18">
    <w:name w:val="Table Grid"/>
    <w:basedOn w:val="17"/>
    <w:qFormat/>
    <w:uiPriority w:val="59"/>
    <w:rPr>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tcPr>
    <w:tblStylePr w:type="firstRow">
      <w:rPr>
        <w:rFonts w:eastAsia="微软雅黑"/>
        <w:b/>
        <w:sz w:val="22"/>
      </w:rPr>
    </w:tblStylePr>
  </w:style>
  <w:style w:type="character" w:styleId="20">
    <w:name w:val="Hyperlink"/>
    <w:basedOn w:val="19"/>
    <w:unhideWhenUsed/>
    <w:qFormat/>
    <w:uiPriority w:val="99"/>
    <w:rPr>
      <w:color w:val="0563C1" w:themeColor="hyperlink"/>
      <w:u w:val="single"/>
      <w14:textFill>
        <w14:solidFill>
          <w14:schemeClr w14:val="hlink"/>
        </w14:solidFill>
      </w14:textFill>
    </w:rPr>
  </w:style>
  <w:style w:type="character" w:customStyle="1" w:styleId="21">
    <w:name w:val="页眉 字符"/>
    <w:basedOn w:val="19"/>
    <w:link w:val="11"/>
    <w:qFormat/>
    <w:uiPriority w:val="99"/>
    <w:rPr>
      <w:sz w:val="18"/>
      <w:szCs w:val="18"/>
    </w:rPr>
  </w:style>
  <w:style w:type="character" w:customStyle="1" w:styleId="22">
    <w:name w:val="页脚 字符"/>
    <w:basedOn w:val="19"/>
    <w:link w:val="10"/>
    <w:qFormat/>
    <w:uiPriority w:val="99"/>
    <w:rPr>
      <w:sz w:val="18"/>
      <w:szCs w:val="18"/>
    </w:rPr>
  </w:style>
  <w:style w:type="character" w:customStyle="1" w:styleId="23">
    <w:name w:val="标题 1 字符"/>
    <w:basedOn w:val="19"/>
    <w:link w:val="2"/>
    <w:semiHidden/>
    <w:qFormat/>
    <w:uiPriority w:val="9"/>
    <w:rPr>
      <w:bCs/>
      <w:color w:val="44546A" w:themeColor="text2"/>
      <w:kern w:val="44"/>
      <w:sz w:val="96"/>
      <w:szCs w:val="44"/>
      <w14:textFill>
        <w14:solidFill>
          <w14:schemeClr w14:val="tx2"/>
        </w14:solidFill>
      </w14:textFill>
    </w:rPr>
  </w:style>
  <w:style w:type="paragraph" w:customStyle="1" w:styleId="24">
    <w:name w:val="No Spacing"/>
    <w:link w:val="25"/>
    <w:unhideWhenUsed/>
    <w:qFormat/>
    <w:uiPriority w:val="1"/>
    <w:pPr>
      <w:spacing w:line="360" w:lineRule="auto"/>
      <w:ind w:firstLine="200" w:firstLineChars="200"/>
    </w:pPr>
    <w:rPr>
      <w:rFonts w:ascii="Arial" w:hAnsi="Arial" w:eastAsia="微软雅黑" w:cstheme="minorBidi"/>
      <w:kern w:val="0"/>
      <w:sz w:val="36"/>
      <w:szCs w:val="21"/>
      <w:lang w:val="en-US" w:eastAsia="zh-CN" w:bidi="ar-SA"/>
    </w:rPr>
  </w:style>
  <w:style w:type="character" w:customStyle="1" w:styleId="25">
    <w:name w:val="无间隔 字符"/>
    <w:basedOn w:val="19"/>
    <w:link w:val="24"/>
    <w:semiHidden/>
    <w:qFormat/>
    <w:uiPriority w:val="1"/>
    <w:rPr>
      <w:rFonts w:eastAsia="微软雅黑"/>
      <w:kern w:val="0"/>
      <w:sz w:val="36"/>
    </w:rPr>
  </w:style>
  <w:style w:type="paragraph" w:customStyle="1" w:styleId="26">
    <w:name w:val="TOC Heading"/>
    <w:basedOn w:val="2"/>
    <w:next w:val="1"/>
    <w:link w:val="53"/>
    <w:unhideWhenUsed/>
    <w:qFormat/>
    <w:uiPriority w:val="39"/>
    <w:pPr>
      <w:widowControl/>
      <w:spacing w:before="240" w:beforeAutospacing="0" w:after="0" w:afterLines="0" w:afterAutospacing="0" w:line="259" w:lineRule="auto"/>
      <w:ind w:firstLine="0" w:firstLineChars="0"/>
      <w:outlineLvl w:val="9"/>
    </w:pPr>
    <w:rPr>
      <w:rFonts w:asciiTheme="majorHAnsi" w:hAnsiTheme="majorHAnsi" w:eastAsiaTheme="majorEastAsia" w:cstheme="majorBidi"/>
      <w:bCs w:val="0"/>
      <w:color w:val="2F5597" w:themeColor="accent1" w:themeShade="BF"/>
      <w:kern w:val="0"/>
      <w:sz w:val="32"/>
      <w:szCs w:val="32"/>
    </w:rPr>
  </w:style>
  <w:style w:type="paragraph" w:customStyle="1" w:styleId="27">
    <w:name w:val="标题1"/>
    <w:basedOn w:val="1"/>
    <w:next w:val="1"/>
    <w:link w:val="29"/>
    <w:qFormat/>
    <w:uiPriority w:val="0"/>
    <w:pPr>
      <w:pageBreakBefore/>
      <w:numPr>
        <w:ilvl w:val="0"/>
        <w:numId w:val="1"/>
      </w:numPr>
      <w:spacing w:after="156" w:line="240" w:lineRule="auto"/>
      <w:ind w:firstLine="0" w:firstLineChars="0"/>
      <w:jc w:val="center"/>
      <w:outlineLvl w:val="0"/>
    </w:pPr>
    <w:rPr>
      <w:sz w:val="48"/>
    </w:rPr>
  </w:style>
  <w:style w:type="paragraph" w:customStyle="1" w:styleId="28">
    <w:name w:val="标题3"/>
    <w:basedOn w:val="4"/>
    <w:next w:val="1"/>
    <w:link w:val="33"/>
    <w:qFormat/>
    <w:uiPriority w:val="2"/>
    <w:pPr>
      <w:numPr>
        <w:ilvl w:val="2"/>
        <w:numId w:val="1"/>
      </w:numPr>
      <w:spacing w:after="50" w:line="240" w:lineRule="auto"/>
      <w:ind w:firstLineChars="0"/>
    </w:pPr>
    <w:rPr>
      <w:b w:val="0"/>
      <w:sz w:val="28"/>
    </w:rPr>
  </w:style>
  <w:style w:type="character" w:customStyle="1" w:styleId="29">
    <w:name w:val="标题1 字符"/>
    <w:basedOn w:val="19"/>
    <w:link w:val="27"/>
    <w:qFormat/>
    <w:uiPriority w:val="0"/>
    <w:rPr>
      <w:color w:val="1C1C1C"/>
      <w:sz w:val="48"/>
    </w:rPr>
  </w:style>
  <w:style w:type="character" w:customStyle="1" w:styleId="30">
    <w:name w:val="标题 2 字符"/>
    <w:basedOn w:val="19"/>
    <w:link w:val="3"/>
    <w:qFormat/>
    <w:uiPriority w:val="1"/>
    <w:rPr>
      <w:rFonts w:cstheme="majorBidi"/>
      <w:b/>
      <w:bCs/>
      <w:color w:val="1C1C1C"/>
      <w:sz w:val="32"/>
      <w:szCs w:val="32"/>
      <w:shd w:val="clear" w:color="auto" w:fill="E6E9EF"/>
    </w:rPr>
  </w:style>
  <w:style w:type="paragraph" w:customStyle="1" w:styleId="31">
    <w:name w:val="标题4"/>
    <w:basedOn w:val="5"/>
    <w:next w:val="1"/>
    <w:link w:val="35"/>
    <w:qFormat/>
    <w:uiPriority w:val="3"/>
    <w:pPr>
      <w:numPr>
        <w:ilvl w:val="3"/>
        <w:numId w:val="1"/>
      </w:numPr>
      <w:spacing w:after="50" w:line="240" w:lineRule="auto"/>
      <w:ind w:firstLineChars="0"/>
    </w:pPr>
    <w:rPr>
      <w:rFonts w:ascii="Arial" w:hAnsi="Arial" w:eastAsia="微软雅黑"/>
      <w:b w:val="0"/>
    </w:rPr>
  </w:style>
  <w:style w:type="character" w:customStyle="1" w:styleId="32">
    <w:name w:val="标题 3 字符"/>
    <w:basedOn w:val="19"/>
    <w:link w:val="4"/>
    <w:semiHidden/>
    <w:qFormat/>
    <w:uiPriority w:val="9"/>
    <w:rPr>
      <w:rFonts w:ascii="微软雅黑" w:eastAsia="微软雅黑"/>
      <w:b/>
      <w:bCs/>
      <w:color w:val="000000" w:themeColor="text1"/>
      <w:sz w:val="32"/>
      <w:szCs w:val="32"/>
      <w14:textFill>
        <w14:solidFill>
          <w14:schemeClr w14:val="tx1"/>
        </w14:solidFill>
      </w14:textFill>
    </w:rPr>
  </w:style>
  <w:style w:type="character" w:customStyle="1" w:styleId="33">
    <w:name w:val="标题3 字符"/>
    <w:basedOn w:val="32"/>
    <w:link w:val="28"/>
    <w:qFormat/>
    <w:uiPriority w:val="2"/>
    <w:rPr>
      <w:rFonts w:ascii="微软雅黑" w:eastAsia="微软雅黑"/>
      <w:b w:val="0"/>
      <w:color w:val="1C1C1C"/>
      <w:sz w:val="28"/>
      <w:szCs w:val="32"/>
    </w:rPr>
  </w:style>
  <w:style w:type="character" w:customStyle="1" w:styleId="34">
    <w:name w:val="标题 4 字符"/>
    <w:basedOn w:val="19"/>
    <w:link w:val="5"/>
    <w:semiHidden/>
    <w:qFormat/>
    <w:uiPriority w:val="9"/>
    <w:rPr>
      <w:rFonts w:asciiTheme="majorHAnsi" w:hAnsiTheme="majorHAnsi" w:eastAsiaTheme="majorEastAsia" w:cstheme="majorBidi"/>
      <w:b/>
      <w:bCs/>
      <w:color w:val="000000" w:themeColor="text1"/>
      <w:sz w:val="28"/>
      <w:szCs w:val="28"/>
      <w14:textFill>
        <w14:solidFill>
          <w14:schemeClr w14:val="tx1"/>
        </w14:solidFill>
      </w14:textFill>
    </w:rPr>
  </w:style>
  <w:style w:type="character" w:customStyle="1" w:styleId="35">
    <w:name w:val="标题4 字符"/>
    <w:basedOn w:val="34"/>
    <w:link w:val="31"/>
    <w:qFormat/>
    <w:uiPriority w:val="3"/>
    <w:rPr>
      <w:rFonts w:asciiTheme="majorHAnsi" w:hAnsiTheme="majorHAnsi" w:eastAsiaTheme="majorEastAsia" w:cstheme="majorBidi"/>
      <w:b w:val="0"/>
      <w:color w:val="1C1C1C"/>
      <w:sz w:val="28"/>
      <w:szCs w:val="28"/>
    </w:rPr>
  </w:style>
  <w:style w:type="character" w:customStyle="1" w:styleId="36">
    <w:name w:val="标题 5 字符"/>
    <w:basedOn w:val="19"/>
    <w:link w:val="6"/>
    <w:semiHidden/>
    <w:qFormat/>
    <w:uiPriority w:val="9"/>
    <w:rPr>
      <w:rFonts w:ascii="微软雅黑" w:eastAsia="微软雅黑"/>
      <w:b/>
      <w:bCs/>
      <w:color w:val="000000" w:themeColor="text1"/>
      <w:sz w:val="28"/>
      <w:szCs w:val="28"/>
      <w14:textFill>
        <w14:solidFill>
          <w14:schemeClr w14:val="tx1"/>
        </w14:solidFill>
      </w14:textFill>
    </w:rPr>
  </w:style>
  <w:style w:type="character" w:customStyle="1" w:styleId="37">
    <w:name w:val="标题 字符"/>
    <w:basedOn w:val="19"/>
    <w:link w:val="16"/>
    <w:qFormat/>
    <w:uiPriority w:val="0"/>
    <w:rPr>
      <w:rFonts w:cstheme="majorBidi"/>
      <w:bCs/>
      <w:color w:val="1C1C1C"/>
      <w:sz w:val="52"/>
      <w:szCs w:val="32"/>
    </w:rPr>
  </w:style>
  <w:style w:type="paragraph" w:customStyle="1" w:styleId="38">
    <w:name w:val="图片"/>
    <w:next w:val="39"/>
    <w:link w:val="41"/>
    <w:qFormat/>
    <w:uiPriority w:val="4"/>
    <w:pPr>
      <w:keepNext/>
      <w:jc w:val="center"/>
    </w:pPr>
    <w:rPr>
      <w:rFonts w:ascii="Arial" w:hAnsi="Arial" w:eastAsia="微软雅黑" w:cstheme="minorBidi"/>
      <w:kern w:val="2"/>
      <w:sz w:val="21"/>
      <w:szCs w:val="21"/>
      <w:lang w:val="en-US" w:eastAsia="zh-CN" w:bidi="ar-SA"/>
    </w:rPr>
  </w:style>
  <w:style w:type="paragraph" w:customStyle="1" w:styleId="39">
    <w:name w:val="图片题注"/>
    <w:next w:val="1"/>
    <w:link w:val="51"/>
    <w:qFormat/>
    <w:uiPriority w:val="4"/>
    <w:pPr>
      <w:numPr>
        <w:ilvl w:val="5"/>
        <w:numId w:val="1"/>
      </w:numPr>
      <w:ind w:left="420"/>
      <w:jc w:val="center"/>
    </w:pPr>
    <w:rPr>
      <w:rFonts w:ascii="Arial" w:hAnsi="Arial" w:eastAsia="微软雅黑" w:cstheme="minorBidi"/>
      <w:color w:val="1C1C1C"/>
      <w:kern w:val="2"/>
      <w:sz w:val="21"/>
      <w:szCs w:val="21"/>
      <w:lang w:val="en-US" w:eastAsia="zh-CN" w:bidi="ar-SA"/>
    </w:rPr>
  </w:style>
  <w:style w:type="paragraph" w:customStyle="1" w:styleId="40">
    <w:name w:val="标题5"/>
    <w:basedOn w:val="6"/>
    <w:next w:val="1"/>
    <w:link w:val="44"/>
    <w:qFormat/>
    <w:uiPriority w:val="3"/>
    <w:pPr>
      <w:numPr>
        <w:ilvl w:val="4"/>
        <w:numId w:val="1"/>
      </w:numPr>
      <w:spacing w:after="50"/>
      <w:ind w:firstLineChars="0"/>
    </w:pPr>
    <w:rPr>
      <w:b w:val="0"/>
      <w:sz w:val="24"/>
    </w:rPr>
  </w:style>
  <w:style w:type="character" w:customStyle="1" w:styleId="41">
    <w:name w:val="图片 字符"/>
    <w:basedOn w:val="19"/>
    <w:link w:val="38"/>
    <w:qFormat/>
    <w:uiPriority w:val="4"/>
  </w:style>
  <w:style w:type="paragraph" w:customStyle="1" w:styleId="42">
    <w:name w:val="Intense Quote"/>
    <w:basedOn w:val="1"/>
    <w:next w:val="43"/>
    <w:link w:val="45"/>
    <w:qFormat/>
    <w:uiPriority w:val="8"/>
    <w:pPr>
      <w:numPr>
        <w:ilvl w:val="0"/>
        <w:numId w:val="2"/>
      </w:numPr>
      <w:pBdr>
        <w:top w:val="single" w:color="auto" w:sz="4" w:space="2"/>
        <w:bottom w:val="single" w:color="auto" w:sz="4" w:space="3"/>
      </w:pBdr>
      <w:spacing w:before="360" w:line="440" w:lineRule="exact"/>
      <w:ind w:left="0" w:firstLine="0" w:firstLineChars="0"/>
    </w:pPr>
    <w:rPr>
      <w:iCs/>
      <w:color w:val="C00000"/>
    </w:rPr>
  </w:style>
  <w:style w:type="paragraph" w:customStyle="1" w:styleId="43">
    <w:name w:val="步骤"/>
    <w:basedOn w:val="1"/>
    <w:link w:val="46"/>
    <w:qFormat/>
    <w:uiPriority w:val="4"/>
    <w:pPr>
      <w:spacing w:line="440" w:lineRule="exact"/>
      <w:ind w:firstLine="0" w:firstLineChars="0"/>
    </w:pPr>
  </w:style>
  <w:style w:type="character" w:customStyle="1" w:styleId="44">
    <w:name w:val="标题5 字符"/>
    <w:basedOn w:val="36"/>
    <w:link w:val="40"/>
    <w:qFormat/>
    <w:uiPriority w:val="3"/>
    <w:rPr>
      <w:rFonts w:ascii="微软雅黑" w:eastAsia="微软雅黑"/>
      <w:b w:val="0"/>
      <w:color w:val="1C1C1C"/>
      <w:sz w:val="24"/>
      <w:szCs w:val="28"/>
    </w:rPr>
  </w:style>
  <w:style w:type="character" w:customStyle="1" w:styleId="45">
    <w:name w:val="明显引用 字符"/>
    <w:basedOn w:val="19"/>
    <w:link w:val="42"/>
    <w:qFormat/>
    <w:uiPriority w:val="8"/>
    <w:rPr>
      <w:iCs/>
      <w:color w:val="C00000"/>
      <w:sz w:val="22"/>
    </w:rPr>
  </w:style>
  <w:style w:type="character" w:customStyle="1" w:styleId="46">
    <w:name w:val="步骤 字符"/>
    <w:basedOn w:val="19"/>
    <w:link w:val="43"/>
    <w:qFormat/>
    <w:uiPriority w:val="4"/>
    <w:rPr>
      <w:color w:val="1C1C1C"/>
      <w:sz w:val="22"/>
    </w:rPr>
  </w:style>
  <w:style w:type="paragraph" w:customStyle="1" w:styleId="47">
    <w:name w:val="List Paragraph"/>
    <w:basedOn w:val="1"/>
    <w:link w:val="48"/>
    <w:qFormat/>
    <w:uiPriority w:val="34"/>
    <w:pPr>
      <w:spacing w:line="440" w:lineRule="exact"/>
      <w:ind w:left="200" w:hanging="200" w:hangingChars="200"/>
      <w:jc w:val="both"/>
    </w:pPr>
    <w:rPr>
      <w:rFonts w:ascii="微软雅黑" w:hAnsiTheme="minorHAnsi"/>
      <w:color w:val="000000" w:themeColor="text1"/>
      <w:szCs w:val="22"/>
      <w14:textFill>
        <w14:solidFill>
          <w14:schemeClr w14:val="tx1"/>
        </w14:solidFill>
      </w14:textFill>
    </w:rPr>
  </w:style>
  <w:style w:type="character" w:customStyle="1" w:styleId="48">
    <w:name w:val="列表段落 字符"/>
    <w:basedOn w:val="19"/>
    <w:link w:val="47"/>
    <w:qFormat/>
    <w:locked/>
    <w:uiPriority w:val="34"/>
    <w:rPr>
      <w:rFonts w:ascii="微软雅黑" w:hAnsiTheme="minorHAnsi"/>
      <w:color w:val="000000" w:themeColor="text1"/>
      <w:sz w:val="22"/>
      <w:szCs w:val="22"/>
      <w14:textFill>
        <w14:solidFill>
          <w14:schemeClr w14:val="tx1"/>
        </w14:solidFill>
      </w14:textFill>
    </w:rPr>
  </w:style>
  <w:style w:type="paragraph" w:customStyle="1" w:styleId="49">
    <w:name w:val="表格题注"/>
    <w:basedOn w:val="38"/>
    <w:next w:val="1"/>
    <w:qFormat/>
    <w:uiPriority w:val="7"/>
    <w:pPr>
      <w:numPr>
        <w:ilvl w:val="6"/>
        <w:numId w:val="1"/>
      </w:numPr>
      <w:spacing w:after="156"/>
      <w:ind w:left="420"/>
    </w:pPr>
    <w:rPr>
      <w:rFonts w:cstheme="majorBidi"/>
      <w:bCs/>
      <w:color w:val="1C1C1C"/>
      <w:szCs w:val="32"/>
    </w:rPr>
  </w:style>
  <w:style w:type="character" w:customStyle="1" w:styleId="50">
    <w:name w:val="Subtle Emphasis"/>
    <w:basedOn w:val="19"/>
    <w:qFormat/>
    <w:uiPriority w:val="19"/>
    <w:rPr>
      <w:rFonts w:eastAsia="微软雅黑"/>
      <w:i/>
      <w:iCs/>
      <w:color w:val="404040" w:themeColor="text1" w:themeTint="BF"/>
      <w14:textFill>
        <w14:solidFill>
          <w14:schemeClr w14:val="tx1">
            <w14:lumMod w14:val="75000"/>
            <w14:lumOff w14:val="25000"/>
          </w14:schemeClr>
        </w14:solidFill>
      </w14:textFill>
    </w:rPr>
  </w:style>
  <w:style w:type="character" w:customStyle="1" w:styleId="51">
    <w:name w:val="图片题注 字符"/>
    <w:basedOn w:val="19"/>
    <w:link w:val="39"/>
    <w:qFormat/>
    <w:uiPriority w:val="4"/>
    <w:rPr>
      <w:color w:val="1C1C1C"/>
    </w:rPr>
  </w:style>
  <w:style w:type="paragraph" w:customStyle="1" w:styleId="52">
    <w:name w:val="目录"/>
    <w:basedOn w:val="26"/>
    <w:link w:val="54"/>
    <w:qFormat/>
    <w:uiPriority w:val="3"/>
    <w:pPr>
      <w:spacing w:after="156"/>
      <w:jc w:val="center"/>
    </w:pPr>
    <w:rPr>
      <w:rFonts w:ascii="Arial" w:hAnsi="Arial" w:eastAsia="微软雅黑" w:cs="Arial"/>
      <w:color w:val="7C3773"/>
      <w:kern w:val="44"/>
      <w:sz w:val="48"/>
      <w:szCs w:val="48"/>
      <w14:textFill>
        <w14:gradFill>
          <w14:gsLst>
            <w14:gs w14:pos="100000">
              <w14:srgbClr w14:val="7C3773"/>
            </w14:gs>
            <w14:gs w14:pos="29000">
              <w14:srgbClr w14:val="C40E4B"/>
            </w14:gs>
          </w14:gsLst>
          <w14:lin w14:ang="2700000" w14:scaled="0"/>
        </w14:gradFill>
      </w14:textFill>
    </w:rPr>
  </w:style>
  <w:style w:type="character" w:customStyle="1" w:styleId="53">
    <w:name w:val="TOC 标题 字符"/>
    <w:basedOn w:val="23"/>
    <w:link w:val="26"/>
    <w:qFormat/>
    <w:uiPriority w:val="39"/>
    <w:rPr>
      <w:rFonts w:asciiTheme="majorHAnsi" w:hAnsiTheme="majorHAnsi" w:eastAsiaTheme="majorEastAsia" w:cstheme="majorBidi"/>
      <w:bCs w:val="0"/>
      <w:color w:val="2F5597" w:themeColor="accent1" w:themeShade="BF"/>
      <w:kern w:val="0"/>
      <w:sz w:val="32"/>
      <w:szCs w:val="32"/>
    </w:rPr>
  </w:style>
  <w:style w:type="character" w:customStyle="1" w:styleId="54">
    <w:name w:val="目录 字符"/>
    <w:basedOn w:val="53"/>
    <w:link w:val="52"/>
    <w:qFormat/>
    <w:uiPriority w:val="3"/>
    <w:rPr>
      <w:rFonts w:cs="Arial" w:asciiTheme="majorHAnsi" w:hAnsiTheme="majorHAnsi" w:eastAsiaTheme="majorEastAsia"/>
      <w:color w:val="7C3773"/>
      <w:kern w:val="44"/>
      <w:sz w:val="48"/>
      <w:szCs w:val="48"/>
      <w14:textFill>
        <w14:gradFill>
          <w14:gsLst>
            <w14:gs w14:pos="100000">
              <w14:srgbClr w14:val="7C3773"/>
            </w14:gs>
            <w14:gs w14:pos="29000">
              <w14:srgbClr w14:val="C40E4B"/>
            </w14:gs>
          </w14:gsLst>
          <w14:lin w14:ang="2700000" w14:scaled="0"/>
        </w14:gradFill>
      </w14:textFill>
    </w:rPr>
  </w:style>
  <w:style w:type="character" w:customStyle="1" w:styleId="55">
    <w:name w:val="批注框文本 字符"/>
    <w:basedOn w:val="19"/>
    <w:link w:val="9"/>
    <w:semiHidden/>
    <w:qFormat/>
    <w:uiPriority w:val="99"/>
    <w:rPr>
      <w:color w:val="1C1C1C"/>
      <w:sz w:val="18"/>
      <w:szCs w:val="18"/>
    </w:rPr>
  </w:style>
  <w:style w:type="table" w:customStyle="1" w:styleId="56">
    <w:name w:val="Grid Table Light"/>
    <w:basedOn w:val="17"/>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57">
    <w:name w:val="表格内字体（非标题行）"/>
    <w:basedOn w:val="1"/>
    <w:link w:val="59"/>
    <w:qFormat/>
    <w:uiPriority w:val="3"/>
    <w:pPr>
      <w:spacing w:after="156"/>
      <w:ind w:firstLine="0" w:firstLineChars="0"/>
      <w:jc w:val="both"/>
    </w:pPr>
    <w:rPr>
      <w:rFonts w:ascii="微软雅黑" w:hAnsi="微软雅黑"/>
    </w:rPr>
  </w:style>
  <w:style w:type="table" w:customStyle="1" w:styleId="58">
    <w:name w:val="技术文档表格"/>
    <w:basedOn w:val="17"/>
    <w:qFormat/>
    <w:uiPriority w:val="99"/>
    <w:rPr>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blStylePr w:type="firstRow">
      <w:rPr>
        <w:rFonts w:eastAsia="微软雅黑"/>
        <w:b/>
        <w:sz w:val="22"/>
      </w:rPr>
      <w:tcPr>
        <w:shd w:val="clear" w:color="auto" w:fill="D7DBE9"/>
      </w:tcPr>
    </w:tblStylePr>
  </w:style>
  <w:style w:type="character" w:customStyle="1" w:styleId="59">
    <w:name w:val="表格内字体（非标题行） 字符"/>
    <w:basedOn w:val="19"/>
    <w:link w:val="57"/>
    <w:qFormat/>
    <w:uiPriority w:val="3"/>
    <w:rPr>
      <w:rFonts w:ascii="微软雅黑" w:hAnsi="微软雅黑"/>
      <w:color w:val="1C1C1C"/>
      <w:sz w:val="22"/>
    </w:rPr>
  </w:style>
  <w:style w:type="table" w:customStyle="1" w:styleId="60">
    <w:name w:val="网格型1"/>
    <w:basedOn w:val="17"/>
    <w:qFormat/>
    <w:uiPriority w:val="59"/>
    <w:rPr>
      <w:rFonts w:cs="Times New Roman"/>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tcPr>
    <w:tblStylePr w:type="firstRow">
      <w:rPr>
        <w:rFonts w:eastAsia="微软雅黑"/>
        <w:b/>
        <w:sz w:val="22"/>
      </w:rPr>
    </w:tblStylePr>
  </w:style>
  <w:style w:type="paragraph" w:customStyle="1" w:styleId="61">
    <w:name w:val="样式1"/>
    <w:basedOn w:val="3"/>
    <w:link w:val="62"/>
    <w:qFormat/>
    <w:uiPriority w:val="3"/>
    <w:pPr>
      <w:numPr>
        <w:ilvl w:val="0"/>
        <w:numId w:val="0"/>
      </w:numPr>
      <w:spacing w:after="156"/>
    </w:pPr>
  </w:style>
  <w:style w:type="character" w:customStyle="1" w:styleId="62">
    <w:name w:val="样式1 字符"/>
    <w:basedOn w:val="30"/>
    <w:link w:val="61"/>
    <w:qFormat/>
    <w:uiPriority w:val="3"/>
    <w:rPr>
      <w:rFonts w:cstheme="majorBidi"/>
      <w:color w:val="1C1C1C"/>
      <w:sz w:val="32"/>
      <w:szCs w:val="32"/>
      <w:shd w:val="clear" w:color="auto" w:fill="E6E9EF"/>
    </w:rPr>
  </w:style>
  <w:style w:type="paragraph" w:customStyle="1" w:styleId="63">
    <w:name w:val="云正"/>
    <w:basedOn w:val="1"/>
    <w:qFormat/>
    <w:uiPriority w:val="0"/>
    <w:pPr>
      <w:tabs>
        <w:tab w:val="left" w:pos="6990"/>
      </w:tabs>
      <w:spacing w:after="0" w:afterLines="0" w:line="0" w:lineRule="atLeast"/>
      <w:jc w:val="both"/>
    </w:pPr>
    <w:rPr>
      <w:rFonts w:ascii="微软雅黑" w:hAnsi="Arial Unicode MS" w:cs="黑体"/>
      <w:color w:val="auto"/>
      <w:sz w:val="21"/>
      <w:szCs w:val="22"/>
    </w:rPr>
  </w:style>
  <w:style w:type="table" w:customStyle="1" w:styleId="64">
    <w:name w:val="网格型2"/>
    <w:basedOn w:val="17"/>
    <w:qFormat/>
    <w:uiPriority w:val="59"/>
    <w:rPr>
      <w:rFonts w:eastAsia="微软雅黑 Light"/>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3" Type="http://schemas.microsoft.com/office/2011/relationships/people" Target="people.xml"/><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header" Target="header1.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endnotes" Target="endnotes.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footnotes" Target="footnotes.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microsoft.com/office/2011/relationships/commentsExtended" Target="commentsExtended.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comments" Target="comment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2.tiff"/><Relationship Id="rId23" Type="http://schemas.openxmlformats.org/officeDocument/2006/relationships/image" Target="media/image1.tiff"/><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GIF"/><Relationship Id="rId2" Type="http://schemas.openxmlformats.org/officeDocument/2006/relationships/settings" Target="settings.xml"/><Relationship Id="rId19" Type="http://schemas.openxmlformats.org/officeDocument/2006/relationships/image" Target="media/image7.GIF"/><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jpeg"/><Relationship Id="rId15" Type="http://schemas.openxmlformats.org/officeDocument/2006/relationships/image" Target="media/image3.jpeg"/><Relationship Id="rId14" Type="http://schemas.openxmlformats.org/officeDocument/2006/relationships/image" Target="media/image2.png"/><Relationship Id="rId13" Type="http://schemas.openxmlformats.org/officeDocument/2006/relationships/theme" Target="theme/theme1.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Users/liyong/Library/Containers/com.kingsoft.wpsoffice.mac/Data/D:\ShareCache\AnyShare&#30740;&#21457;&#32447;\12-AnyShare&#35774;&#35745;&#19982;&#25991;&#26723;&#37096;\7-&#25991;&#26723;&#20132;&#20184;\&#25991;&#26723;&#27169;&#26495;-2020\&#25216;&#26415;&#30333;&#30382;&#20070;&#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 WWO_wpscloud_20230321143316-af20532788</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2025-07-10T13:42:47Z</dcterms:created>
  <dc:creator>Administrator</dc:creator>
  <cp:lastModifiedBy>李勇-AS（Let）</cp:lastModifiedBy>
  <dcterms:modified xsi:type="dcterms:W3CDTF">2025-07-10T13:45:16Z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ies>
</file>